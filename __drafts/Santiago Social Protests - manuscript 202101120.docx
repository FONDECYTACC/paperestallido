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D01C82" w14:textId="7B7D4AEB" w:rsidR="001374B1" w:rsidRPr="00845F81" w:rsidRDefault="001374B1" w:rsidP="00711C17">
      <w:pPr>
        <w:pStyle w:val="Ttulo"/>
        <w:spacing w:line="480" w:lineRule="auto"/>
        <w:rPr>
          <w:rFonts w:ascii="Times New Roman" w:hAnsi="Times New Roman" w:cs="Times New Roman"/>
          <w:b/>
          <w:bCs/>
          <w:sz w:val="24"/>
          <w:szCs w:val="24"/>
        </w:rPr>
      </w:pPr>
      <w:r w:rsidRPr="00845F81">
        <w:rPr>
          <w:rFonts w:ascii="Times New Roman" w:hAnsi="Times New Roman" w:cs="Times New Roman"/>
          <w:b/>
          <w:bCs/>
          <w:sz w:val="24"/>
          <w:szCs w:val="24"/>
        </w:rPr>
        <w:t xml:space="preserve">Effects of 2019’s </w:t>
      </w:r>
      <w:r w:rsidR="00C02C49">
        <w:rPr>
          <w:rFonts w:ascii="Times New Roman" w:hAnsi="Times New Roman" w:cs="Times New Roman"/>
          <w:b/>
          <w:bCs/>
          <w:sz w:val="24"/>
          <w:szCs w:val="24"/>
        </w:rPr>
        <w:t>s</w:t>
      </w:r>
      <w:r w:rsidRPr="00845F81">
        <w:rPr>
          <w:rFonts w:ascii="Times New Roman" w:hAnsi="Times New Roman" w:cs="Times New Roman"/>
          <w:b/>
          <w:bCs/>
          <w:sz w:val="24"/>
          <w:szCs w:val="24"/>
        </w:rPr>
        <w:t xml:space="preserve">ocial </w:t>
      </w:r>
      <w:proofErr w:type="spellStart"/>
      <w:r w:rsidR="00C02C49">
        <w:rPr>
          <w:rFonts w:ascii="Times New Roman" w:hAnsi="Times New Roman" w:cs="Times New Roman"/>
          <w:b/>
          <w:bCs/>
          <w:sz w:val="24"/>
          <w:szCs w:val="24"/>
        </w:rPr>
        <w:t>o</w:t>
      </w:r>
      <w:r w:rsidRPr="00845F81">
        <w:rPr>
          <w:rFonts w:ascii="Times New Roman" w:hAnsi="Times New Roman" w:cs="Times New Roman"/>
          <w:b/>
          <w:bCs/>
          <w:sz w:val="24"/>
          <w:szCs w:val="24"/>
        </w:rPr>
        <w:t>rotests</w:t>
      </w:r>
      <w:proofErr w:type="spellEnd"/>
      <w:r w:rsidRPr="00845F81">
        <w:rPr>
          <w:rFonts w:ascii="Times New Roman" w:hAnsi="Times New Roman" w:cs="Times New Roman"/>
          <w:b/>
          <w:bCs/>
          <w:sz w:val="24"/>
          <w:szCs w:val="24"/>
        </w:rPr>
        <w:t xml:space="preserve"> on </w:t>
      </w:r>
      <w:r w:rsidR="00C02C49">
        <w:rPr>
          <w:rFonts w:ascii="Times New Roman" w:hAnsi="Times New Roman" w:cs="Times New Roman"/>
          <w:b/>
          <w:bCs/>
          <w:sz w:val="24"/>
          <w:szCs w:val="24"/>
        </w:rPr>
        <w:t>e</w:t>
      </w:r>
      <w:r w:rsidR="00716620" w:rsidRPr="00845F81">
        <w:rPr>
          <w:rFonts w:ascii="Times New Roman" w:hAnsi="Times New Roman" w:cs="Times New Roman"/>
          <w:b/>
          <w:bCs/>
          <w:sz w:val="24"/>
          <w:szCs w:val="24"/>
        </w:rPr>
        <w:t xml:space="preserve">mergency </w:t>
      </w:r>
      <w:r w:rsidR="00C02C49">
        <w:rPr>
          <w:rFonts w:ascii="Times New Roman" w:hAnsi="Times New Roman" w:cs="Times New Roman"/>
          <w:b/>
          <w:bCs/>
          <w:sz w:val="24"/>
          <w:szCs w:val="24"/>
        </w:rPr>
        <w:t>h</w:t>
      </w:r>
      <w:r w:rsidRPr="00845F81">
        <w:rPr>
          <w:rFonts w:ascii="Times New Roman" w:hAnsi="Times New Roman" w:cs="Times New Roman"/>
          <w:b/>
          <w:bCs/>
          <w:sz w:val="24"/>
          <w:szCs w:val="24"/>
        </w:rPr>
        <w:t xml:space="preserve">ealth </w:t>
      </w:r>
      <w:r w:rsidR="00C02C49">
        <w:rPr>
          <w:rFonts w:ascii="Times New Roman" w:hAnsi="Times New Roman" w:cs="Times New Roman"/>
          <w:b/>
          <w:bCs/>
          <w:sz w:val="24"/>
          <w:szCs w:val="24"/>
        </w:rPr>
        <w:t>s</w:t>
      </w:r>
      <w:r w:rsidR="00102626" w:rsidRPr="00845F81">
        <w:rPr>
          <w:rFonts w:ascii="Times New Roman" w:hAnsi="Times New Roman" w:cs="Times New Roman"/>
          <w:b/>
          <w:bCs/>
          <w:sz w:val="24"/>
          <w:szCs w:val="24"/>
        </w:rPr>
        <w:t>ervices</w:t>
      </w:r>
      <w:r w:rsidRPr="00845F81">
        <w:rPr>
          <w:rFonts w:ascii="Times New Roman" w:hAnsi="Times New Roman" w:cs="Times New Roman"/>
          <w:b/>
          <w:bCs/>
          <w:sz w:val="24"/>
          <w:szCs w:val="24"/>
        </w:rPr>
        <w:t xml:space="preserve"> </w:t>
      </w:r>
      <w:r w:rsidR="00C02C49">
        <w:rPr>
          <w:rFonts w:ascii="Times New Roman" w:hAnsi="Times New Roman" w:cs="Times New Roman"/>
          <w:b/>
          <w:bCs/>
          <w:sz w:val="24"/>
          <w:szCs w:val="24"/>
        </w:rPr>
        <w:t>u</w:t>
      </w:r>
      <w:r w:rsidRPr="00845F81">
        <w:rPr>
          <w:rFonts w:ascii="Times New Roman" w:hAnsi="Times New Roman" w:cs="Times New Roman"/>
          <w:b/>
          <w:bCs/>
          <w:sz w:val="24"/>
          <w:szCs w:val="24"/>
        </w:rPr>
        <w:t xml:space="preserve">tilization </w:t>
      </w:r>
      <w:r w:rsidR="00D25B6B" w:rsidRPr="00845F81">
        <w:rPr>
          <w:rFonts w:ascii="Times New Roman" w:hAnsi="Times New Roman" w:cs="Times New Roman"/>
          <w:b/>
          <w:bCs/>
          <w:sz w:val="24"/>
          <w:szCs w:val="24"/>
        </w:rPr>
        <w:t xml:space="preserve">and </w:t>
      </w:r>
      <w:r w:rsidR="00C02C49">
        <w:rPr>
          <w:rFonts w:ascii="Times New Roman" w:hAnsi="Times New Roman" w:cs="Times New Roman"/>
          <w:b/>
          <w:bCs/>
          <w:sz w:val="24"/>
          <w:szCs w:val="24"/>
        </w:rPr>
        <w:t>c</w:t>
      </w:r>
      <w:r w:rsidR="008B2681" w:rsidRPr="00845F81">
        <w:rPr>
          <w:rFonts w:ascii="Times New Roman" w:hAnsi="Times New Roman" w:cs="Times New Roman"/>
          <w:b/>
          <w:bCs/>
          <w:sz w:val="24"/>
          <w:szCs w:val="24"/>
        </w:rPr>
        <w:t>ase</w:t>
      </w:r>
      <w:r w:rsidR="00D25B6B" w:rsidRPr="00845F81">
        <w:rPr>
          <w:rFonts w:ascii="Times New Roman" w:hAnsi="Times New Roman" w:cs="Times New Roman"/>
          <w:b/>
          <w:bCs/>
          <w:sz w:val="24"/>
          <w:szCs w:val="24"/>
        </w:rPr>
        <w:t xml:space="preserve"> </w:t>
      </w:r>
      <w:r w:rsidR="00C02C49">
        <w:rPr>
          <w:rFonts w:ascii="Times New Roman" w:hAnsi="Times New Roman" w:cs="Times New Roman"/>
          <w:b/>
          <w:bCs/>
          <w:sz w:val="24"/>
          <w:szCs w:val="24"/>
        </w:rPr>
        <w:t>s</w:t>
      </w:r>
      <w:r w:rsidR="00D25B6B" w:rsidRPr="00845F81">
        <w:rPr>
          <w:rFonts w:ascii="Times New Roman" w:hAnsi="Times New Roman" w:cs="Times New Roman"/>
          <w:b/>
          <w:bCs/>
          <w:sz w:val="24"/>
          <w:szCs w:val="24"/>
        </w:rPr>
        <w:t xml:space="preserve">everity </w:t>
      </w:r>
      <w:r w:rsidRPr="00845F81">
        <w:rPr>
          <w:rFonts w:ascii="Times New Roman" w:hAnsi="Times New Roman" w:cs="Times New Roman"/>
          <w:b/>
          <w:bCs/>
          <w:sz w:val="24"/>
          <w:szCs w:val="24"/>
        </w:rPr>
        <w:t>in Santiago, Chile</w:t>
      </w:r>
    </w:p>
    <w:p w14:paraId="73BB2C38" w14:textId="1E2A3BC6" w:rsidR="002E2795" w:rsidRPr="00CB628F" w:rsidRDefault="00027124" w:rsidP="00711C17">
      <w:pPr>
        <w:spacing w:line="480" w:lineRule="auto"/>
        <w:rPr>
          <w:vertAlign w:val="superscript"/>
        </w:rPr>
      </w:pPr>
      <w:r w:rsidRPr="00CB628F">
        <w:t>Abraham Gajardo</w:t>
      </w:r>
      <w:r w:rsidR="00F601B5">
        <w:rPr>
          <w:vertAlign w:val="superscript"/>
        </w:rPr>
        <w:t>1</w:t>
      </w:r>
      <w:r w:rsidRPr="00CB628F">
        <w:t xml:space="preserve">, Thomas </w:t>
      </w:r>
      <w:r w:rsidR="001D454D">
        <w:t xml:space="preserve">D. </w:t>
      </w:r>
      <w:r w:rsidRPr="00CB628F">
        <w:t>Wagner</w:t>
      </w:r>
      <w:r w:rsidR="00F601B5">
        <w:rPr>
          <w:vertAlign w:val="superscript"/>
        </w:rPr>
        <w:t>2</w:t>
      </w:r>
      <w:r w:rsidRPr="00CB628F">
        <w:t xml:space="preserve">, Kristina </w:t>
      </w:r>
      <w:r w:rsidR="00CC1B2D">
        <w:t xml:space="preserve">Devi </w:t>
      </w:r>
      <w:r w:rsidRPr="00CB628F">
        <w:t>Howell</w:t>
      </w:r>
      <w:r w:rsidR="00F601B5">
        <w:rPr>
          <w:vertAlign w:val="superscript"/>
        </w:rPr>
        <w:t>3</w:t>
      </w:r>
      <w:r w:rsidRPr="00CB628F">
        <w:t>, Andrés González-Santa Cruz</w:t>
      </w:r>
      <w:r w:rsidR="00F601B5">
        <w:rPr>
          <w:vertAlign w:val="superscript"/>
        </w:rPr>
        <w:t>4</w:t>
      </w:r>
      <w:r w:rsidRPr="00CB628F">
        <w:t>, Jay S. Kaufman</w:t>
      </w:r>
      <w:r w:rsidR="00F601B5">
        <w:rPr>
          <w:vertAlign w:val="superscript"/>
        </w:rPr>
        <w:t>5</w:t>
      </w:r>
      <w:r w:rsidRPr="00CB628F">
        <w:t>, Alvaro Castillo-Carniglia</w:t>
      </w:r>
      <w:r w:rsidR="00F601B5">
        <w:rPr>
          <w:vertAlign w:val="superscript"/>
        </w:rPr>
        <w:t>4</w:t>
      </w:r>
      <w:r w:rsidRPr="00CB628F">
        <w:rPr>
          <w:vertAlign w:val="superscript"/>
        </w:rPr>
        <w:t>,</w:t>
      </w:r>
      <w:r w:rsidR="00F601B5">
        <w:rPr>
          <w:vertAlign w:val="superscript"/>
        </w:rPr>
        <w:t>6</w:t>
      </w:r>
    </w:p>
    <w:p w14:paraId="1041CAEB" w14:textId="084271EE" w:rsidR="00F601B5" w:rsidRPr="00C02C49" w:rsidRDefault="00027124" w:rsidP="00F601B5">
      <w:pPr>
        <w:spacing w:line="480" w:lineRule="auto"/>
        <w:rPr>
          <w:lang w:val="en-US"/>
        </w:rPr>
      </w:pPr>
      <w:r w:rsidRPr="00C02C49">
        <w:rPr>
          <w:highlight w:val="yellow"/>
          <w:vertAlign w:val="superscript"/>
          <w:lang w:val="en-US"/>
        </w:rPr>
        <w:t xml:space="preserve">1 </w:t>
      </w:r>
      <w:proofErr w:type="spellStart"/>
      <w:r w:rsidR="00C02C49" w:rsidRPr="00C02C49">
        <w:rPr>
          <w:highlight w:val="yellow"/>
          <w:lang w:val="en-US"/>
        </w:rPr>
        <w:t>Afiliación</w:t>
      </w:r>
      <w:proofErr w:type="spellEnd"/>
      <w:r w:rsidR="00C02C49" w:rsidRPr="00C02C49">
        <w:rPr>
          <w:highlight w:val="yellow"/>
          <w:lang w:val="en-US"/>
        </w:rPr>
        <w:t xml:space="preserve"> Abraham</w:t>
      </w:r>
    </w:p>
    <w:p w14:paraId="62F198D4" w14:textId="774714AF" w:rsidR="00F601B5" w:rsidRPr="00C02C49" w:rsidRDefault="00F601B5" w:rsidP="00F601B5">
      <w:pPr>
        <w:spacing w:line="480" w:lineRule="auto"/>
        <w:rPr>
          <w:lang w:val="en-US"/>
        </w:rPr>
      </w:pPr>
      <w:r w:rsidRPr="00C02C49">
        <w:rPr>
          <w:vertAlign w:val="superscript"/>
          <w:lang w:val="en-US"/>
        </w:rPr>
        <w:t>2</w:t>
      </w:r>
      <w:r w:rsidRPr="00C02C49">
        <w:rPr>
          <w:lang w:val="en-US"/>
        </w:rPr>
        <w:t xml:space="preserve"> </w:t>
      </w:r>
      <w:proofErr w:type="spellStart"/>
      <w:r w:rsidRPr="00C02C49">
        <w:rPr>
          <w:lang w:val="en-US"/>
        </w:rPr>
        <w:t>Vagelos</w:t>
      </w:r>
      <w:proofErr w:type="spellEnd"/>
      <w:r w:rsidRPr="00C02C49">
        <w:rPr>
          <w:lang w:val="en-US"/>
        </w:rPr>
        <w:t xml:space="preserve"> College of Physicians &amp; Surgeons, Columbia University, New York, NY</w:t>
      </w:r>
    </w:p>
    <w:p w14:paraId="6C920966" w14:textId="3BF864A4" w:rsidR="00F601B5" w:rsidRPr="0013600D" w:rsidRDefault="00F601B5" w:rsidP="00711C17">
      <w:pPr>
        <w:spacing w:line="480" w:lineRule="auto"/>
        <w:rPr>
          <w:lang w:val="en-US"/>
        </w:rPr>
      </w:pPr>
      <w:r w:rsidRPr="0013600D">
        <w:rPr>
          <w:vertAlign w:val="superscript"/>
          <w:lang w:val="en-US"/>
        </w:rPr>
        <w:t>3</w:t>
      </w:r>
      <w:r w:rsidRPr="0013600D">
        <w:rPr>
          <w:lang w:val="en-US"/>
        </w:rPr>
        <w:t xml:space="preserve"> Department of Epidemiology, Columbia University, New York, NY</w:t>
      </w:r>
    </w:p>
    <w:p w14:paraId="40764578" w14:textId="1AFA2952" w:rsidR="00027124" w:rsidRPr="00F601B5" w:rsidRDefault="00F601B5" w:rsidP="00711C17">
      <w:pPr>
        <w:spacing w:line="480" w:lineRule="auto"/>
        <w:rPr>
          <w:vertAlign w:val="superscript"/>
          <w:lang w:val="en-US"/>
        </w:rPr>
      </w:pPr>
      <w:r>
        <w:rPr>
          <w:vertAlign w:val="superscript"/>
          <w:lang w:val="en-US"/>
        </w:rPr>
        <w:t xml:space="preserve">4 </w:t>
      </w:r>
      <w:r w:rsidR="00027124" w:rsidRPr="00F601B5">
        <w:rPr>
          <w:lang w:val="en-US"/>
        </w:rPr>
        <w:t>Society and Health Research Center and School of Public Health, Universidad Mayor, Chile</w:t>
      </w:r>
    </w:p>
    <w:p w14:paraId="3DD5E29F" w14:textId="279FBC37" w:rsidR="00F601B5" w:rsidRPr="00F601B5" w:rsidRDefault="00F601B5" w:rsidP="00711C17">
      <w:pPr>
        <w:spacing w:line="480" w:lineRule="auto"/>
        <w:rPr>
          <w:lang w:val="en-US"/>
        </w:rPr>
      </w:pPr>
      <w:r w:rsidRPr="00F601B5">
        <w:rPr>
          <w:vertAlign w:val="superscript"/>
          <w:lang w:val="en-US"/>
        </w:rPr>
        <w:t>5</w:t>
      </w:r>
      <w:r w:rsidR="00027124" w:rsidRPr="00F601B5">
        <w:rPr>
          <w:vertAlign w:val="superscript"/>
          <w:lang w:val="en-US"/>
        </w:rPr>
        <w:t xml:space="preserve"> </w:t>
      </w:r>
      <w:r>
        <w:rPr>
          <w:lang w:val="en-US"/>
        </w:rPr>
        <w:t>D</w:t>
      </w:r>
      <w:r w:rsidRPr="00F601B5">
        <w:rPr>
          <w:lang w:val="en-US"/>
        </w:rPr>
        <w:t xml:space="preserve">epartment of </w:t>
      </w:r>
      <w:r>
        <w:rPr>
          <w:lang w:val="en-US"/>
        </w:rPr>
        <w:t>E</w:t>
      </w:r>
      <w:r w:rsidRPr="00F601B5">
        <w:rPr>
          <w:lang w:val="en-US"/>
        </w:rPr>
        <w:t>pidemiology</w:t>
      </w:r>
      <w:r>
        <w:rPr>
          <w:lang w:val="en-US"/>
        </w:rPr>
        <w:t>,</w:t>
      </w:r>
      <w:r w:rsidRPr="00F601B5">
        <w:rPr>
          <w:lang w:val="en-US"/>
        </w:rPr>
        <w:t xml:space="preserve"> </w:t>
      </w:r>
      <w:r>
        <w:rPr>
          <w:lang w:val="en-US"/>
        </w:rPr>
        <w:t>B</w:t>
      </w:r>
      <w:r w:rsidRPr="00F601B5">
        <w:rPr>
          <w:lang w:val="en-US"/>
        </w:rPr>
        <w:t xml:space="preserve">iostatistics and </w:t>
      </w:r>
      <w:r>
        <w:rPr>
          <w:lang w:val="en-US"/>
        </w:rPr>
        <w:t>O</w:t>
      </w:r>
      <w:r w:rsidRPr="00F601B5">
        <w:rPr>
          <w:lang w:val="en-US"/>
        </w:rPr>
        <w:t xml:space="preserve">ccupational </w:t>
      </w:r>
      <w:r>
        <w:rPr>
          <w:lang w:val="en-US"/>
        </w:rPr>
        <w:t>H</w:t>
      </w:r>
      <w:r w:rsidRPr="00F601B5">
        <w:rPr>
          <w:lang w:val="en-US"/>
        </w:rPr>
        <w:t>ealth</w:t>
      </w:r>
      <w:r>
        <w:rPr>
          <w:lang w:val="en-US"/>
        </w:rPr>
        <w:t>, M</w:t>
      </w:r>
      <w:r w:rsidRPr="00F601B5">
        <w:rPr>
          <w:lang w:val="en-US"/>
        </w:rPr>
        <w:t>c</w:t>
      </w:r>
      <w:r>
        <w:rPr>
          <w:lang w:val="en-US"/>
        </w:rPr>
        <w:t>G</w:t>
      </w:r>
      <w:r w:rsidRPr="00F601B5">
        <w:rPr>
          <w:lang w:val="en-US"/>
        </w:rPr>
        <w:t xml:space="preserve">ill </w:t>
      </w:r>
      <w:r>
        <w:rPr>
          <w:lang w:val="en-US"/>
        </w:rPr>
        <w:t>U</w:t>
      </w:r>
      <w:r w:rsidRPr="00F601B5">
        <w:rPr>
          <w:lang w:val="en-US"/>
        </w:rPr>
        <w:t>niversity</w:t>
      </w:r>
      <w:r>
        <w:rPr>
          <w:lang w:val="en-US"/>
        </w:rPr>
        <w:t xml:space="preserve">, </w:t>
      </w:r>
      <w:r w:rsidR="00C02C49">
        <w:rPr>
          <w:lang w:val="en-US"/>
        </w:rPr>
        <w:t xml:space="preserve">Montreal, </w:t>
      </w:r>
      <w:r>
        <w:rPr>
          <w:lang w:val="en-US"/>
        </w:rPr>
        <w:t>Canada</w:t>
      </w:r>
    </w:p>
    <w:p w14:paraId="7C4D6706" w14:textId="6D1A97A8" w:rsidR="00027124" w:rsidRPr="00F601B5" w:rsidRDefault="00F601B5" w:rsidP="00711C17">
      <w:pPr>
        <w:spacing w:line="480" w:lineRule="auto"/>
        <w:rPr>
          <w:lang w:val="en-US"/>
        </w:rPr>
      </w:pPr>
      <w:r w:rsidRPr="00F601B5">
        <w:rPr>
          <w:vertAlign w:val="superscript"/>
          <w:lang w:val="en-US"/>
        </w:rPr>
        <w:t>6</w:t>
      </w:r>
      <w:r w:rsidRPr="00F601B5">
        <w:rPr>
          <w:lang w:val="en-US"/>
        </w:rPr>
        <w:t xml:space="preserve"> Department of Population Health, New York University Grossman School of Medicine</w:t>
      </w:r>
      <w:r w:rsidR="00C02C49">
        <w:rPr>
          <w:lang w:val="en-US"/>
        </w:rPr>
        <w:t>, New York, NY.</w:t>
      </w:r>
    </w:p>
    <w:p w14:paraId="24DB620A" w14:textId="77777777" w:rsidR="00711C17" w:rsidRPr="00F601B5" w:rsidRDefault="00711C17" w:rsidP="00711C17">
      <w:pPr>
        <w:spacing w:line="480" w:lineRule="auto"/>
        <w:rPr>
          <w:lang w:val="en-US"/>
        </w:rPr>
      </w:pPr>
    </w:p>
    <w:p w14:paraId="1BC4FBA0" w14:textId="6EC55F06" w:rsidR="00027124" w:rsidRPr="0013600D" w:rsidRDefault="002E2795" w:rsidP="00711C17">
      <w:pPr>
        <w:spacing w:line="480" w:lineRule="auto"/>
        <w:rPr>
          <w:color w:val="000000" w:themeColor="text1"/>
          <w:lang w:val="en-US"/>
        </w:rPr>
      </w:pPr>
      <w:r w:rsidRPr="0013600D">
        <w:rPr>
          <w:b/>
          <w:bCs/>
          <w:lang w:val="en-US"/>
        </w:rPr>
        <w:t>Corresponding author</w:t>
      </w:r>
      <w:r w:rsidRPr="0013600D">
        <w:rPr>
          <w:lang w:val="en-US"/>
        </w:rPr>
        <w:t>:</w:t>
      </w:r>
      <w:r w:rsidR="00027124" w:rsidRPr="0013600D">
        <w:rPr>
          <w:lang w:val="en-US"/>
        </w:rPr>
        <w:t xml:space="preserve"> Alvaro Castillo-</w:t>
      </w:r>
      <w:proofErr w:type="spellStart"/>
      <w:r w:rsidR="00027124" w:rsidRPr="0013600D">
        <w:rPr>
          <w:lang w:val="en-US"/>
        </w:rPr>
        <w:t>Carniglia</w:t>
      </w:r>
      <w:proofErr w:type="spellEnd"/>
      <w:r w:rsidR="00027124" w:rsidRPr="0013600D">
        <w:rPr>
          <w:lang w:val="en-US"/>
        </w:rPr>
        <w:t xml:space="preserve">, Society and Health Research Center, </w:t>
      </w:r>
      <w:proofErr w:type="spellStart"/>
      <w:r w:rsidR="00027124" w:rsidRPr="0013600D">
        <w:rPr>
          <w:lang w:val="en-US"/>
        </w:rPr>
        <w:t>Facultad</w:t>
      </w:r>
      <w:proofErr w:type="spellEnd"/>
      <w:r w:rsidR="00027124" w:rsidRPr="0013600D">
        <w:rPr>
          <w:lang w:val="en-US"/>
        </w:rPr>
        <w:t xml:space="preserve"> de </w:t>
      </w:r>
      <w:proofErr w:type="spellStart"/>
      <w:r w:rsidR="00027124" w:rsidRPr="0013600D">
        <w:rPr>
          <w:lang w:val="en-US"/>
        </w:rPr>
        <w:t>Humanidades</w:t>
      </w:r>
      <w:proofErr w:type="spellEnd"/>
      <w:r w:rsidR="00027124" w:rsidRPr="0013600D">
        <w:rPr>
          <w:lang w:val="en-US"/>
        </w:rPr>
        <w:t xml:space="preserve">, Universidad Mayor, Chile. Badajoz 130, Suite 1305, Las Condes, Santiago, Chile. Phone: +56.2.2518.9800. Email: </w:t>
      </w:r>
      <w:hyperlink r:id="rId6" w:history="1">
        <w:r w:rsidR="00027124" w:rsidRPr="0013600D">
          <w:rPr>
            <w:lang w:val="en-US"/>
          </w:rPr>
          <w:t>alvacasti@gmail.com</w:t>
        </w:r>
      </w:hyperlink>
    </w:p>
    <w:p w14:paraId="569BCF90" w14:textId="6EF5ECA2" w:rsidR="002E2795" w:rsidRPr="0013600D" w:rsidRDefault="002E2795" w:rsidP="00711C17">
      <w:pPr>
        <w:spacing w:line="480" w:lineRule="auto"/>
        <w:rPr>
          <w:lang w:val="en-US"/>
        </w:rPr>
      </w:pPr>
    </w:p>
    <w:p w14:paraId="29AE75D8" w14:textId="310ED92F" w:rsidR="00AE5DE4" w:rsidRPr="002A3488" w:rsidRDefault="002E2795" w:rsidP="00711C17">
      <w:pPr>
        <w:spacing w:line="480" w:lineRule="auto"/>
        <w:rPr>
          <w:lang w:val="en-US"/>
        </w:rPr>
      </w:pPr>
      <w:r w:rsidRPr="002A3488">
        <w:rPr>
          <w:b/>
          <w:bCs/>
          <w:lang w:val="en-US"/>
        </w:rPr>
        <w:t>Word count</w:t>
      </w:r>
      <w:r w:rsidR="00B73A3B" w:rsidRPr="002A3488">
        <w:rPr>
          <w:b/>
          <w:bCs/>
          <w:lang w:val="en-US"/>
        </w:rPr>
        <w:t xml:space="preserve"> abstract</w:t>
      </w:r>
      <w:r w:rsidRPr="002A3488">
        <w:rPr>
          <w:lang w:val="en-US"/>
        </w:rPr>
        <w:t>:</w:t>
      </w:r>
      <w:r w:rsidR="00B73A3B" w:rsidRPr="002A3488">
        <w:rPr>
          <w:lang w:val="en-US"/>
        </w:rPr>
        <w:t xml:space="preserve"> 29</w:t>
      </w:r>
      <w:r w:rsidR="002A3488" w:rsidRPr="002A3488">
        <w:rPr>
          <w:lang w:val="en-US"/>
        </w:rPr>
        <w:t>5</w:t>
      </w:r>
    </w:p>
    <w:p w14:paraId="7BC69445" w14:textId="1B33D1DF" w:rsidR="00B73A3B" w:rsidRPr="002A3488" w:rsidRDefault="00B73A3B" w:rsidP="00711C17">
      <w:pPr>
        <w:spacing w:line="480" w:lineRule="auto"/>
        <w:rPr>
          <w:lang w:val="en-US"/>
        </w:rPr>
      </w:pPr>
      <w:r w:rsidRPr="002A3488">
        <w:rPr>
          <w:b/>
          <w:bCs/>
          <w:lang w:val="en-US"/>
        </w:rPr>
        <w:t>Word count manuscript</w:t>
      </w:r>
      <w:r w:rsidRPr="002A3488">
        <w:rPr>
          <w:lang w:val="en-US"/>
        </w:rPr>
        <w:t xml:space="preserve">: </w:t>
      </w:r>
      <w:r w:rsidR="00E27F73" w:rsidRPr="002A3488">
        <w:rPr>
          <w:lang w:val="en-US"/>
        </w:rPr>
        <w:t>2</w:t>
      </w:r>
      <w:r w:rsidR="002A3488" w:rsidRPr="002A3488">
        <w:rPr>
          <w:lang w:val="en-US"/>
        </w:rPr>
        <w:t>5</w:t>
      </w:r>
      <w:r w:rsidR="004F262B">
        <w:rPr>
          <w:lang w:val="en-US"/>
        </w:rPr>
        <w:t>58</w:t>
      </w:r>
    </w:p>
    <w:p w14:paraId="3F8180D9" w14:textId="2E0B3A0F" w:rsidR="00897F39" w:rsidRPr="002A3488" w:rsidRDefault="00897F39" w:rsidP="00711C17">
      <w:pPr>
        <w:spacing w:line="480" w:lineRule="auto"/>
        <w:rPr>
          <w:lang w:val="en-US"/>
        </w:rPr>
      </w:pPr>
      <w:r w:rsidRPr="002A3488">
        <w:rPr>
          <w:b/>
          <w:bCs/>
          <w:highlight w:val="yellow"/>
          <w:lang w:val="en-US"/>
        </w:rPr>
        <w:t>A</w:t>
      </w:r>
      <w:r w:rsidR="0054132A" w:rsidRPr="002A3488">
        <w:rPr>
          <w:b/>
          <w:bCs/>
          <w:highlight w:val="yellow"/>
          <w:lang w:val="en-US"/>
        </w:rPr>
        <w:t>c</w:t>
      </w:r>
      <w:r w:rsidRPr="002A3488">
        <w:rPr>
          <w:b/>
          <w:bCs/>
          <w:highlight w:val="yellow"/>
          <w:lang w:val="en-US"/>
        </w:rPr>
        <w:t>knowledgements</w:t>
      </w:r>
      <w:r w:rsidRPr="002A3488">
        <w:rPr>
          <w:highlight w:val="yellow"/>
          <w:lang w:val="en-US"/>
        </w:rPr>
        <w:t>:</w:t>
      </w:r>
    </w:p>
    <w:p w14:paraId="6C6A4BAF" w14:textId="54456617" w:rsidR="00897F39" w:rsidRPr="0013600D" w:rsidRDefault="00897F39" w:rsidP="00711C17">
      <w:pPr>
        <w:spacing w:line="480" w:lineRule="auto"/>
        <w:rPr>
          <w:lang w:val="en-US"/>
        </w:rPr>
      </w:pPr>
      <w:proofErr w:type="spellStart"/>
      <w:r w:rsidRPr="0013600D">
        <w:rPr>
          <w:b/>
          <w:bCs/>
          <w:lang w:val="en-US"/>
        </w:rPr>
        <w:t>Conflic</w:t>
      </w:r>
      <w:proofErr w:type="spellEnd"/>
      <w:r w:rsidRPr="0013600D">
        <w:rPr>
          <w:b/>
          <w:bCs/>
          <w:lang w:val="en-US"/>
        </w:rPr>
        <w:t xml:space="preserve"> of interests</w:t>
      </w:r>
      <w:r w:rsidRPr="0013600D">
        <w:rPr>
          <w:lang w:val="en-US"/>
        </w:rPr>
        <w:t>: None</w:t>
      </w:r>
    </w:p>
    <w:p w14:paraId="056A61FE" w14:textId="16580D5B" w:rsidR="00897F39" w:rsidRPr="0013600D" w:rsidRDefault="00897F39" w:rsidP="00711C17">
      <w:pPr>
        <w:spacing w:line="480" w:lineRule="auto"/>
        <w:rPr>
          <w:lang w:val="en-US"/>
        </w:rPr>
      </w:pPr>
      <w:r w:rsidRPr="0013600D">
        <w:rPr>
          <w:b/>
          <w:bCs/>
          <w:lang w:val="en-US"/>
        </w:rPr>
        <w:t>Role of funding</w:t>
      </w:r>
      <w:r w:rsidRPr="0013600D">
        <w:rPr>
          <w:lang w:val="en-US"/>
        </w:rPr>
        <w:t>: Alvaro Castillo-</w:t>
      </w:r>
      <w:proofErr w:type="spellStart"/>
      <w:r w:rsidRPr="0013600D">
        <w:rPr>
          <w:lang w:val="en-US"/>
        </w:rPr>
        <w:t>Carniglia</w:t>
      </w:r>
      <w:proofErr w:type="spellEnd"/>
      <w:r w:rsidRPr="0013600D">
        <w:rPr>
          <w:lang w:val="en-US"/>
        </w:rPr>
        <w:t xml:space="preserve"> was supported by the </w:t>
      </w:r>
      <w:proofErr w:type="spellStart"/>
      <w:r w:rsidRPr="0013600D">
        <w:rPr>
          <w:lang w:val="en-US"/>
        </w:rPr>
        <w:t>Comisión</w:t>
      </w:r>
      <w:proofErr w:type="spellEnd"/>
      <w:r w:rsidRPr="0013600D">
        <w:rPr>
          <w:lang w:val="en-US"/>
        </w:rPr>
        <w:t xml:space="preserve"> Nacional de </w:t>
      </w:r>
      <w:proofErr w:type="spellStart"/>
      <w:r w:rsidRPr="0013600D">
        <w:rPr>
          <w:lang w:val="en-US"/>
        </w:rPr>
        <w:t>Investigación</w:t>
      </w:r>
      <w:proofErr w:type="spellEnd"/>
      <w:r w:rsidRPr="0013600D">
        <w:rPr>
          <w:lang w:val="en-US"/>
        </w:rPr>
        <w:t xml:space="preserve"> </w:t>
      </w:r>
      <w:proofErr w:type="spellStart"/>
      <w:r w:rsidRPr="0013600D">
        <w:rPr>
          <w:lang w:val="en-US"/>
        </w:rPr>
        <w:t>Científica</w:t>
      </w:r>
      <w:proofErr w:type="spellEnd"/>
      <w:r w:rsidRPr="0013600D">
        <w:rPr>
          <w:lang w:val="en-US"/>
        </w:rPr>
        <w:t xml:space="preserve"> y </w:t>
      </w:r>
      <w:proofErr w:type="spellStart"/>
      <w:r w:rsidRPr="0013600D">
        <w:rPr>
          <w:lang w:val="en-US"/>
        </w:rPr>
        <w:t>Tecnológica</w:t>
      </w:r>
      <w:proofErr w:type="spellEnd"/>
      <w:r w:rsidRPr="0013600D">
        <w:rPr>
          <w:lang w:val="en-US"/>
        </w:rPr>
        <w:t xml:space="preserve"> of Chile (FONDECYT regular #1191282).</w:t>
      </w:r>
    </w:p>
    <w:p w14:paraId="42F81EEB" w14:textId="7B504562" w:rsidR="003E3177" w:rsidRPr="00845F81" w:rsidRDefault="00F5171D" w:rsidP="00711C17">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br w:type="column"/>
      </w:r>
      <w:r w:rsidR="00F231D4" w:rsidRPr="00845F81">
        <w:rPr>
          <w:rFonts w:ascii="Times New Roman" w:hAnsi="Times New Roman" w:cs="Times New Roman"/>
          <w:b/>
          <w:bCs/>
          <w:color w:val="auto"/>
          <w:sz w:val="24"/>
          <w:szCs w:val="24"/>
        </w:rPr>
        <w:lastRenderedPageBreak/>
        <w:t>Abstract</w:t>
      </w:r>
    </w:p>
    <w:p w14:paraId="5118DC25" w14:textId="1DE5B20C" w:rsidR="00FF73C3" w:rsidRPr="0013600D" w:rsidRDefault="00FF73C3" w:rsidP="00711C17">
      <w:pPr>
        <w:spacing w:line="480" w:lineRule="auto"/>
        <w:jc w:val="both"/>
        <w:rPr>
          <w:color w:val="000000"/>
          <w:lang w:val="en-US"/>
        </w:rPr>
      </w:pPr>
      <w:r w:rsidRPr="0013600D">
        <w:rPr>
          <w:i/>
          <w:iCs/>
          <w:lang w:val="en-US"/>
        </w:rPr>
        <w:t>Background</w:t>
      </w:r>
      <w:r w:rsidRPr="0013600D">
        <w:rPr>
          <w:lang w:val="en-US"/>
        </w:rPr>
        <w:t xml:space="preserve">: </w:t>
      </w:r>
      <w:r w:rsidR="00D07DB3" w:rsidRPr="0013600D">
        <w:rPr>
          <w:lang w:val="en-US"/>
        </w:rPr>
        <w:t>On October 18</w:t>
      </w:r>
      <w:r w:rsidR="00D07DB3" w:rsidRPr="0013600D">
        <w:rPr>
          <w:vertAlign w:val="superscript"/>
          <w:lang w:val="en-US"/>
        </w:rPr>
        <w:t>th</w:t>
      </w:r>
      <w:r w:rsidR="00D07DB3" w:rsidRPr="0013600D">
        <w:rPr>
          <w:lang w:val="en-US"/>
        </w:rPr>
        <w:t xml:space="preserve">, 2019, protestors gathered across Chile to call for </w:t>
      </w:r>
      <w:r w:rsidR="00C13BA3" w:rsidRPr="0013600D">
        <w:rPr>
          <w:lang w:val="en-US"/>
        </w:rPr>
        <w:t xml:space="preserve">social </w:t>
      </w:r>
      <w:r w:rsidR="00D07DB3" w:rsidRPr="0013600D">
        <w:rPr>
          <w:lang w:val="en-US"/>
        </w:rPr>
        <w:t>equality</w:t>
      </w:r>
      <w:r w:rsidR="00C13BA3" w:rsidRPr="0013600D">
        <w:rPr>
          <w:lang w:val="en-US"/>
        </w:rPr>
        <w:t>.</w:t>
      </w:r>
      <w:r w:rsidR="00392210" w:rsidRPr="0013600D">
        <w:rPr>
          <w:lang w:val="en-US"/>
        </w:rPr>
        <w:t xml:space="preserve"> </w:t>
      </w:r>
      <w:r w:rsidR="00D07DB3" w:rsidRPr="0013600D">
        <w:rPr>
          <w:lang w:val="en-US"/>
        </w:rPr>
        <w:t xml:space="preserve">The government responded by declaring a state of emergency and deploying the Chilean </w:t>
      </w:r>
      <w:r w:rsidR="00C13BA3" w:rsidRPr="0013600D">
        <w:rPr>
          <w:lang w:val="en-US"/>
        </w:rPr>
        <w:t xml:space="preserve">army and </w:t>
      </w:r>
      <w:r w:rsidR="00D07DB3" w:rsidRPr="0013600D">
        <w:rPr>
          <w:lang w:val="en-US"/>
        </w:rPr>
        <w:t xml:space="preserve">police, who utilized anti-riot shotguns and tear gas </w:t>
      </w:r>
      <w:r w:rsidR="003D3425" w:rsidRPr="0013600D">
        <w:rPr>
          <w:lang w:val="en-US"/>
        </w:rPr>
        <w:t>as a means of</w:t>
      </w:r>
      <w:r w:rsidR="00D07DB3" w:rsidRPr="0013600D">
        <w:rPr>
          <w:lang w:val="en-US"/>
        </w:rPr>
        <w:t xml:space="preserve"> crowd control. </w:t>
      </w:r>
    </w:p>
    <w:p w14:paraId="0A3BF9D4" w14:textId="331FF58E" w:rsidR="00D25B6B" w:rsidRPr="0013600D" w:rsidRDefault="00FF73C3" w:rsidP="00711C17">
      <w:pPr>
        <w:spacing w:line="480" w:lineRule="auto"/>
        <w:jc w:val="both"/>
        <w:rPr>
          <w:lang w:val="en-US"/>
        </w:rPr>
      </w:pPr>
      <w:r w:rsidRPr="0013600D">
        <w:rPr>
          <w:i/>
          <w:iCs/>
          <w:color w:val="000000"/>
          <w:lang w:val="en-US"/>
        </w:rPr>
        <w:t>Aim</w:t>
      </w:r>
      <w:r w:rsidRPr="0013600D">
        <w:rPr>
          <w:color w:val="000000"/>
          <w:lang w:val="en-US"/>
        </w:rPr>
        <w:t>: T</w:t>
      </w:r>
      <w:r w:rsidR="00D25B6B" w:rsidRPr="0013600D">
        <w:rPr>
          <w:color w:val="000000"/>
          <w:lang w:val="en-US"/>
        </w:rPr>
        <w:t xml:space="preserve">o quantify the effects of the October 2019 Chilean protests on </w:t>
      </w:r>
      <w:r w:rsidR="00716620" w:rsidRPr="0013600D">
        <w:rPr>
          <w:color w:val="000000"/>
          <w:lang w:val="en-US"/>
        </w:rPr>
        <w:t xml:space="preserve">emergency </w:t>
      </w:r>
      <w:r w:rsidR="00D25B6B" w:rsidRPr="0013600D">
        <w:rPr>
          <w:color w:val="000000"/>
          <w:lang w:val="en-US"/>
        </w:rPr>
        <w:t xml:space="preserve">health services utilization and inpatient admission rates </w:t>
      </w:r>
      <w:r w:rsidR="005F4533" w:rsidRPr="0013600D">
        <w:rPr>
          <w:color w:val="000000"/>
          <w:lang w:val="en-US"/>
        </w:rPr>
        <w:t xml:space="preserve">in </w:t>
      </w:r>
      <w:r w:rsidR="00392210" w:rsidRPr="0013600D">
        <w:rPr>
          <w:color w:val="000000"/>
          <w:lang w:val="en-US"/>
        </w:rPr>
        <w:t xml:space="preserve">public hospitals </w:t>
      </w:r>
      <w:r w:rsidR="0063337C" w:rsidRPr="0013600D">
        <w:rPr>
          <w:lang w:val="en-US"/>
        </w:rPr>
        <w:t>near</w:t>
      </w:r>
      <w:r w:rsidR="00392210" w:rsidRPr="0013600D">
        <w:rPr>
          <w:lang w:val="en-US"/>
        </w:rPr>
        <w:t xml:space="preserve"> the protest focal point in Santiago</w:t>
      </w:r>
      <w:r w:rsidR="008052B2" w:rsidRPr="0013600D">
        <w:rPr>
          <w:lang w:val="en-US"/>
        </w:rPr>
        <w:t>, Chile</w:t>
      </w:r>
      <w:r w:rsidR="00392210" w:rsidRPr="0013600D">
        <w:rPr>
          <w:lang w:val="en-US"/>
        </w:rPr>
        <w:t>.</w:t>
      </w:r>
    </w:p>
    <w:p w14:paraId="4218C9F1" w14:textId="0EF3F1B3" w:rsidR="00A9395F" w:rsidRPr="0013600D" w:rsidRDefault="00FF73C3" w:rsidP="00711C17">
      <w:pPr>
        <w:spacing w:line="480" w:lineRule="auto"/>
        <w:jc w:val="both"/>
        <w:rPr>
          <w:lang w:val="en-US"/>
        </w:rPr>
      </w:pPr>
      <w:r w:rsidRPr="0013600D">
        <w:rPr>
          <w:i/>
          <w:iCs/>
          <w:lang w:val="en-US"/>
        </w:rPr>
        <w:t>Methods:</w:t>
      </w:r>
      <w:r w:rsidRPr="0013600D">
        <w:rPr>
          <w:lang w:val="en-US"/>
        </w:rPr>
        <w:t xml:space="preserve"> We used </w:t>
      </w:r>
      <w:r w:rsidR="00F97504" w:rsidRPr="0013600D">
        <w:rPr>
          <w:lang w:val="en-US"/>
        </w:rPr>
        <w:t>a</w:t>
      </w:r>
      <w:r w:rsidRPr="0013600D">
        <w:rPr>
          <w:lang w:val="en-US"/>
        </w:rPr>
        <w:t xml:space="preserve"> time series analysis of aggregated weekly emergency department (ED) admissions (2015-2019). Data </w:t>
      </w:r>
      <w:r w:rsidR="0054132A" w:rsidRPr="0013600D">
        <w:rPr>
          <w:lang w:val="en-US"/>
        </w:rPr>
        <w:t xml:space="preserve">included </w:t>
      </w:r>
      <w:r w:rsidRPr="0013600D">
        <w:rPr>
          <w:lang w:val="en-US"/>
        </w:rPr>
        <w:t xml:space="preserve">three public hospitals located </w:t>
      </w:r>
      <w:r w:rsidR="002B64D5" w:rsidRPr="0013600D">
        <w:rPr>
          <w:lang w:val="en-US"/>
        </w:rPr>
        <w:t xml:space="preserve">within </w:t>
      </w:r>
      <w:r w:rsidRPr="0013600D">
        <w:rPr>
          <w:lang w:val="en-US"/>
        </w:rPr>
        <w:t>3 km</w:t>
      </w:r>
      <w:r w:rsidR="002B64D5" w:rsidRPr="0013600D">
        <w:rPr>
          <w:lang w:val="en-US"/>
        </w:rPr>
        <w:t xml:space="preserve"> of</w:t>
      </w:r>
      <w:r w:rsidRPr="0013600D">
        <w:rPr>
          <w:lang w:val="en-US"/>
        </w:rPr>
        <w:t xml:space="preserve"> the </w:t>
      </w:r>
      <w:r w:rsidR="00F97504" w:rsidRPr="0013600D">
        <w:rPr>
          <w:lang w:val="en-US"/>
        </w:rPr>
        <w:t xml:space="preserve">focal </w:t>
      </w:r>
      <w:r w:rsidR="002A2497" w:rsidRPr="0013600D">
        <w:rPr>
          <w:lang w:val="en-US"/>
        </w:rPr>
        <w:t>point of the main protes</w:t>
      </w:r>
      <w:r w:rsidR="00BD5D9E" w:rsidRPr="0013600D">
        <w:rPr>
          <w:lang w:val="en-US"/>
        </w:rPr>
        <w:t xml:space="preserve">t </w:t>
      </w:r>
      <w:r w:rsidRPr="0013600D">
        <w:rPr>
          <w:lang w:val="en-US"/>
        </w:rPr>
        <w:t xml:space="preserve">in Santiago, Chile. The exposure period was defined as the onset of social protests on October 18 to December 31, 2019. </w:t>
      </w:r>
      <w:r w:rsidR="00F97504" w:rsidRPr="0013600D">
        <w:rPr>
          <w:lang w:val="en-US"/>
        </w:rPr>
        <w:t xml:space="preserve">We considered six outcomes, namely the </w:t>
      </w:r>
      <w:r w:rsidR="00E15B8C" w:rsidRPr="0013600D">
        <w:rPr>
          <w:lang w:val="en-US"/>
        </w:rPr>
        <w:t>n</w:t>
      </w:r>
      <w:r w:rsidRPr="0013600D">
        <w:rPr>
          <w:lang w:val="en-US"/>
        </w:rPr>
        <w:t xml:space="preserve">umber of weekly consultations and hospitalizations by trauma and respiratory causes, </w:t>
      </w:r>
      <w:r w:rsidR="00F97504" w:rsidRPr="0013600D">
        <w:rPr>
          <w:lang w:val="en-US"/>
        </w:rPr>
        <w:t xml:space="preserve">as well as the number </w:t>
      </w:r>
      <w:r w:rsidR="002B64D5" w:rsidRPr="0013600D">
        <w:rPr>
          <w:lang w:val="en-US"/>
        </w:rPr>
        <w:t xml:space="preserve">of </w:t>
      </w:r>
      <w:r w:rsidRPr="0013600D">
        <w:rPr>
          <w:lang w:val="en-US"/>
        </w:rPr>
        <w:t xml:space="preserve">hospitalizations </w:t>
      </w:r>
      <w:r w:rsidR="00F97504" w:rsidRPr="0013600D">
        <w:rPr>
          <w:lang w:val="en-US"/>
        </w:rPr>
        <w:t xml:space="preserve">among consultants per </w:t>
      </w:r>
      <w:r w:rsidRPr="0013600D">
        <w:rPr>
          <w:lang w:val="en-US"/>
        </w:rPr>
        <w:t xml:space="preserve">1,000. </w:t>
      </w:r>
      <w:r w:rsidR="00BD5D9E" w:rsidRPr="0013600D">
        <w:rPr>
          <w:lang w:val="en-US"/>
        </w:rPr>
        <w:t xml:space="preserve">We implemented </w:t>
      </w:r>
      <w:r w:rsidRPr="0013600D">
        <w:rPr>
          <w:iCs/>
          <w:lang w:val="en-US"/>
        </w:rPr>
        <w:t>Bayesian structural time series models to calculate</w:t>
      </w:r>
      <w:r w:rsidR="00F97504" w:rsidRPr="0013600D">
        <w:rPr>
          <w:iCs/>
          <w:lang w:val="en-US"/>
        </w:rPr>
        <w:t xml:space="preserve"> the</w:t>
      </w:r>
      <w:r w:rsidRPr="0013600D">
        <w:rPr>
          <w:iCs/>
          <w:lang w:val="en-US"/>
        </w:rPr>
        <w:t xml:space="preserve"> absolute and relative </w:t>
      </w:r>
      <w:r w:rsidR="00F97504" w:rsidRPr="0013600D">
        <w:rPr>
          <w:iCs/>
          <w:lang w:val="en-US"/>
        </w:rPr>
        <w:t xml:space="preserve">effects </w:t>
      </w:r>
      <w:r w:rsidR="003F1EEB" w:rsidRPr="0013600D">
        <w:rPr>
          <w:iCs/>
          <w:lang w:val="en-US"/>
        </w:rPr>
        <w:t xml:space="preserve">and their </w:t>
      </w:r>
      <w:r w:rsidR="00F97504" w:rsidRPr="0013600D">
        <w:rPr>
          <w:iCs/>
          <w:lang w:val="en-US"/>
        </w:rPr>
        <w:t xml:space="preserve">95% </w:t>
      </w:r>
      <w:r w:rsidR="003F1EEB" w:rsidRPr="0013600D">
        <w:rPr>
          <w:iCs/>
          <w:lang w:val="en-US"/>
        </w:rPr>
        <w:t>credible intervals (CrI)</w:t>
      </w:r>
      <w:r w:rsidR="00BD5D9E" w:rsidRPr="0013600D">
        <w:rPr>
          <w:iCs/>
          <w:lang w:val="en-US"/>
        </w:rPr>
        <w:t>.</w:t>
      </w:r>
    </w:p>
    <w:p w14:paraId="44D6E1EA" w14:textId="735A9F9B" w:rsidR="00BD5D9E" w:rsidRPr="0013600D" w:rsidRDefault="00BD5D9E" w:rsidP="00711C17">
      <w:pPr>
        <w:spacing w:line="480" w:lineRule="auto"/>
        <w:jc w:val="both"/>
        <w:rPr>
          <w:lang w:val="en-US"/>
        </w:rPr>
      </w:pPr>
      <w:r w:rsidRPr="0013600D">
        <w:rPr>
          <w:i/>
          <w:iCs/>
          <w:lang w:val="en-US"/>
        </w:rPr>
        <w:t>Results</w:t>
      </w:r>
      <w:r w:rsidRPr="0013600D">
        <w:rPr>
          <w:lang w:val="en-US"/>
        </w:rPr>
        <w:t xml:space="preserve">: </w:t>
      </w:r>
      <w:r w:rsidR="00305BA1" w:rsidRPr="0013600D">
        <w:rPr>
          <w:lang w:val="en-US"/>
        </w:rPr>
        <w:t>148,141</w:t>
      </w:r>
      <w:r w:rsidRPr="0013600D">
        <w:rPr>
          <w:lang w:val="en-US"/>
        </w:rPr>
        <w:t xml:space="preserve"> ED consultations and </w:t>
      </w:r>
      <w:r w:rsidR="00305BA1" w:rsidRPr="0013600D">
        <w:rPr>
          <w:lang w:val="en-US"/>
        </w:rPr>
        <w:t>15,500</w:t>
      </w:r>
      <w:r w:rsidRPr="0013600D">
        <w:rPr>
          <w:lang w:val="en-US"/>
        </w:rPr>
        <w:t xml:space="preserve"> hospitalizations were observed in 20</w:t>
      </w:r>
      <w:r w:rsidR="00E15B8C" w:rsidRPr="0013600D">
        <w:rPr>
          <w:lang w:val="en-US"/>
        </w:rPr>
        <w:t>19</w:t>
      </w:r>
      <w:r w:rsidR="00AE5DE4" w:rsidRPr="0013600D">
        <w:rPr>
          <w:lang w:val="en-US"/>
        </w:rPr>
        <w:t xml:space="preserve">. </w:t>
      </w:r>
      <w:r w:rsidRPr="0013600D">
        <w:rPr>
          <w:lang w:val="en-US"/>
        </w:rPr>
        <w:t xml:space="preserve">Health services utilization, assessed </w:t>
      </w:r>
      <w:r w:rsidR="00F97504" w:rsidRPr="0013600D">
        <w:rPr>
          <w:lang w:val="en-US"/>
        </w:rPr>
        <w:t>th</w:t>
      </w:r>
      <w:r w:rsidR="00793A59" w:rsidRPr="0013600D">
        <w:rPr>
          <w:lang w:val="en-US"/>
        </w:rPr>
        <w:t>r</w:t>
      </w:r>
      <w:r w:rsidR="00F97504" w:rsidRPr="0013600D">
        <w:rPr>
          <w:lang w:val="en-US"/>
        </w:rPr>
        <w:t>ough</w:t>
      </w:r>
      <w:r w:rsidRPr="0013600D">
        <w:rPr>
          <w:lang w:val="en-US"/>
        </w:rPr>
        <w:t xml:space="preserve"> ED consultations, </w:t>
      </w:r>
      <w:r w:rsidR="00F97504" w:rsidRPr="0013600D">
        <w:rPr>
          <w:lang w:val="en-US"/>
        </w:rPr>
        <w:t>declined during the social protests</w:t>
      </w:r>
      <w:r w:rsidR="00793A59" w:rsidRPr="0013600D">
        <w:rPr>
          <w:lang w:val="en-US"/>
        </w:rPr>
        <w:t>,</w:t>
      </w:r>
      <w:r w:rsidR="00F97504" w:rsidRPr="0013600D">
        <w:rPr>
          <w:lang w:val="en-US"/>
        </w:rPr>
        <w:t xml:space="preserve"> </w:t>
      </w:r>
      <w:r w:rsidR="002B64D5" w:rsidRPr="0013600D">
        <w:rPr>
          <w:lang w:val="en-US"/>
        </w:rPr>
        <w:t>al</w:t>
      </w:r>
      <w:r w:rsidR="00F97504" w:rsidRPr="0013600D">
        <w:rPr>
          <w:lang w:val="en-US"/>
        </w:rPr>
        <w:t xml:space="preserve">though </w:t>
      </w:r>
      <w:r w:rsidR="0054132A" w:rsidRPr="0013600D">
        <w:rPr>
          <w:lang w:val="en-US"/>
        </w:rPr>
        <w:t>the</w:t>
      </w:r>
      <w:r w:rsidR="00F97504" w:rsidRPr="0013600D">
        <w:rPr>
          <w:lang w:val="en-US"/>
        </w:rPr>
        <w:t xml:space="preserve"> 95%</w:t>
      </w:r>
      <w:r w:rsidR="0054132A" w:rsidRPr="0013600D">
        <w:rPr>
          <w:lang w:val="en-US"/>
        </w:rPr>
        <w:t xml:space="preserve"> </w:t>
      </w:r>
      <w:r w:rsidR="00F97504" w:rsidRPr="0013600D">
        <w:rPr>
          <w:lang w:val="en-US"/>
        </w:rPr>
        <w:t>CrI included the null</w:t>
      </w:r>
      <w:r w:rsidRPr="0013600D">
        <w:rPr>
          <w:lang w:val="en-US"/>
        </w:rPr>
        <w:t>. In contrast, trauma hospitalizations increased by 16% (</w:t>
      </w:r>
      <w:bookmarkStart w:id="0" w:name="_Hlk58181911"/>
      <w:r w:rsidR="005F4533" w:rsidRPr="0013600D">
        <w:rPr>
          <w:lang w:val="en-US"/>
        </w:rPr>
        <w:t xml:space="preserve">95% CrI: </w:t>
      </w:r>
      <w:ins w:id="1" w:author="Andrés González Santa Cruz" w:date="2021-01-20T09:20:00Z">
        <w:r w:rsidR="00264BA9" w:rsidRPr="00264BA9">
          <w:rPr>
            <w:lang w:val="en-US"/>
            <w:rPrChange w:id="2" w:author="Andrés González Santa Cruz" w:date="2021-01-20T09:20:00Z">
              <w:rPr/>
            </w:rPrChange>
          </w:rPr>
          <w:t>2.77, 29.91</w:t>
        </w:r>
      </w:ins>
      <w:del w:id="3" w:author="Andrés González Santa Cruz" w:date="2021-01-20T09:20:00Z">
        <w:r w:rsidR="005F4533" w:rsidRPr="0013600D" w:rsidDel="00264BA9">
          <w:rPr>
            <w:lang w:val="en-US"/>
          </w:rPr>
          <w:delText>2.75, 29.82</w:delText>
        </w:r>
      </w:del>
      <w:bookmarkEnd w:id="0"/>
      <w:r w:rsidRPr="0013600D">
        <w:rPr>
          <w:lang w:val="en-US"/>
        </w:rPr>
        <w:t>), and the proportion of hospitaliza</w:t>
      </w:r>
      <w:r w:rsidR="00AE5DE4" w:rsidRPr="0013600D">
        <w:rPr>
          <w:lang w:val="en-US"/>
        </w:rPr>
        <w:t>t</w:t>
      </w:r>
      <w:r w:rsidRPr="0013600D">
        <w:rPr>
          <w:lang w:val="en-US"/>
        </w:rPr>
        <w:t>ion</w:t>
      </w:r>
      <w:r w:rsidR="00AE5DE4" w:rsidRPr="0013600D">
        <w:rPr>
          <w:lang w:val="en-US"/>
        </w:rPr>
        <w:t>s</w:t>
      </w:r>
      <w:r w:rsidRPr="0013600D">
        <w:rPr>
          <w:lang w:val="en-US"/>
        </w:rPr>
        <w:t xml:space="preserve"> </w:t>
      </w:r>
      <w:r w:rsidR="00F97504" w:rsidRPr="0013600D">
        <w:rPr>
          <w:lang w:val="en-US"/>
        </w:rPr>
        <w:t>among</w:t>
      </w:r>
      <w:r w:rsidRPr="0013600D">
        <w:rPr>
          <w:lang w:val="en-US"/>
        </w:rPr>
        <w:t xml:space="preserve"> </w:t>
      </w:r>
      <w:r w:rsidR="003B30E9" w:rsidRPr="0013600D">
        <w:rPr>
          <w:lang w:val="en-US"/>
        </w:rPr>
        <w:t xml:space="preserve">consultations </w:t>
      </w:r>
      <w:r w:rsidRPr="0013600D">
        <w:rPr>
          <w:lang w:val="en-US"/>
        </w:rPr>
        <w:t>increased by 38% for trauma (</w:t>
      </w:r>
      <w:r w:rsidR="005F4533" w:rsidRPr="0013600D">
        <w:rPr>
          <w:lang w:val="en-US"/>
        </w:rPr>
        <w:t xml:space="preserve">95% CrI: </w:t>
      </w:r>
      <w:ins w:id="4" w:author="Andrés González Santa Cruz" w:date="2021-01-20T09:20:00Z">
        <w:r w:rsidR="00264BA9" w:rsidRPr="00264BA9">
          <w:t>9.57, 65.16</w:t>
        </w:r>
      </w:ins>
      <w:del w:id="5" w:author="Andrés González Santa Cruz" w:date="2021-01-20T09:20:00Z">
        <w:r w:rsidR="005F4533" w:rsidRPr="0013600D" w:rsidDel="00264BA9">
          <w:rPr>
            <w:lang w:val="en-US"/>
          </w:rPr>
          <w:delText>9.16, 65.07</w:delText>
        </w:r>
      </w:del>
      <w:r w:rsidRPr="0013600D">
        <w:rPr>
          <w:lang w:val="en-US"/>
        </w:rPr>
        <w:t>) and 63% for respiratory causes (</w:t>
      </w:r>
      <w:r w:rsidR="005F4533" w:rsidRPr="0013600D">
        <w:rPr>
          <w:lang w:val="en-US"/>
        </w:rPr>
        <w:t xml:space="preserve">95% CrI: </w:t>
      </w:r>
      <w:ins w:id="6" w:author="Andrés González Santa Cruz" w:date="2021-01-20T09:20:00Z">
        <w:r w:rsidR="00264BA9" w:rsidRPr="00264BA9">
          <w:t>31.03, 95.96</w:t>
        </w:r>
      </w:ins>
      <w:del w:id="7" w:author="Andrés González Santa Cruz" w:date="2021-01-20T09:20:00Z">
        <w:r w:rsidR="005F4533" w:rsidRPr="0013600D" w:rsidDel="00264BA9">
          <w:rPr>
            <w:lang w:val="en-US"/>
          </w:rPr>
          <w:delText>31.15, 96.13</w:delText>
        </w:r>
      </w:del>
      <w:r w:rsidRPr="0013600D">
        <w:rPr>
          <w:lang w:val="en-US"/>
        </w:rPr>
        <w:t>).</w:t>
      </w:r>
    </w:p>
    <w:p w14:paraId="56EDDBA2" w14:textId="1FF940E6" w:rsidR="00BD5D9E" w:rsidRPr="0013600D" w:rsidRDefault="00BD5D9E" w:rsidP="00711C17">
      <w:pPr>
        <w:spacing w:line="480" w:lineRule="auto"/>
        <w:jc w:val="both"/>
        <w:rPr>
          <w:lang w:val="en-US"/>
        </w:rPr>
      </w:pPr>
      <w:r w:rsidRPr="0013600D">
        <w:rPr>
          <w:i/>
          <w:iCs/>
          <w:lang w:val="en-US"/>
        </w:rPr>
        <w:t>Conclusion:</w:t>
      </w:r>
      <w:r w:rsidRPr="0013600D">
        <w:rPr>
          <w:lang w:val="en-US"/>
        </w:rPr>
        <w:t xml:space="preserve"> </w:t>
      </w:r>
      <w:r w:rsidR="00B73A3B" w:rsidRPr="0013600D">
        <w:rPr>
          <w:lang w:val="en-US"/>
        </w:rPr>
        <w:t xml:space="preserve">The October 2019 Chilean protests </w:t>
      </w:r>
      <w:r w:rsidR="00B13C80" w:rsidRPr="0013600D">
        <w:rPr>
          <w:lang w:val="en-US"/>
        </w:rPr>
        <w:t>appear</w:t>
      </w:r>
      <w:r w:rsidR="00B73A3B" w:rsidRPr="0013600D">
        <w:rPr>
          <w:lang w:val="en-US"/>
        </w:rPr>
        <w:t xml:space="preserve"> to affect the use of emergency health system services by lowering the number of consultations due to trauma and respiratory causes, </w:t>
      </w:r>
      <w:r w:rsidR="00B13C80" w:rsidRPr="0013600D">
        <w:rPr>
          <w:lang w:val="en-US"/>
        </w:rPr>
        <w:lastRenderedPageBreak/>
        <w:t>while</w:t>
      </w:r>
      <w:r w:rsidR="00B73A3B" w:rsidRPr="0013600D">
        <w:rPr>
          <w:lang w:val="en-US"/>
        </w:rPr>
        <w:t xml:space="preserve"> increasing </w:t>
      </w:r>
      <w:r w:rsidR="00793A59" w:rsidRPr="0013600D">
        <w:rPr>
          <w:lang w:val="en-US"/>
        </w:rPr>
        <w:t xml:space="preserve">the proportion of </w:t>
      </w:r>
      <w:proofErr w:type="spellStart"/>
      <w:r w:rsidR="00793A59" w:rsidRPr="0013600D">
        <w:rPr>
          <w:lang w:val="en-US"/>
        </w:rPr>
        <w:t>hopitalizations</w:t>
      </w:r>
      <w:proofErr w:type="spellEnd"/>
      <w:r w:rsidR="00793A59" w:rsidRPr="0013600D">
        <w:rPr>
          <w:lang w:val="en-US"/>
        </w:rPr>
        <w:t xml:space="preserve"> among </w:t>
      </w:r>
      <w:r w:rsidR="00B13C80" w:rsidRPr="0013600D">
        <w:rPr>
          <w:lang w:val="en-US"/>
        </w:rPr>
        <w:t xml:space="preserve">consulting (arriving) </w:t>
      </w:r>
      <w:r w:rsidR="00793A59" w:rsidRPr="0013600D">
        <w:rPr>
          <w:lang w:val="en-US"/>
        </w:rPr>
        <w:t>patients significantly</w:t>
      </w:r>
      <w:r w:rsidR="00B73A3B" w:rsidRPr="0013600D">
        <w:rPr>
          <w:lang w:val="en-US"/>
        </w:rPr>
        <w:t>.</w:t>
      </w:r>
      <w:r w:rsidRPr="0013600D">
        <w:rPr>
          <w:lang w:val="en-US"/>
        </w:rPr>
        <w:t xml:space="preserve"> Crowd-control </w:t>
      </w:r>
      <w:r w:rsidR="00AE5DE4" w:rsidRPr="0013600D">
        <w:rPr>
          <w:lang w:val="en-US"/>
        </w:rPr>
        <w:t>protocols</w:t>
      </w:r>
      <w:r w:rsidRPr="0013600D">
        <w:rPr>
          <w:lang w:val="en-US"/>
        </w:rPr>
        <w:t xml:space="preserve"> must be reviewed to </w:t>
      </w:r>
      <w:r w:rsidR="00B73A3B" w:rsidRPr="0013600D">
        <w:rPr>
          <w:lang w:val="en-US"/>
        </w:rPr>
        <w:t>prevent</w:t>
      </w:r>
      <w:r w:rsidRPr="0013600D">
        <w:rPr>
          <w:lang w:val="en-US"/>
        </w:rPr>
        <w:t xml:space="preserve"> </w:t>
      </w:r>
      <w:r w:rsidR="002A2497" w:rsidRPr="0013600D">
        <w:rPr>
          <w:lang w:val="en-US"/>
        </w:rPr>
        <w:t>advers</w:t>
      </w:r>
      <w:r w:rsidRPr="0013600D">
        <w:rPr>
          <w:lang w:val="en-US"/>
        </w:rPr>
        <w:t xml:space="preserve">e effects </w:t>
      </w:r>
      <w:r w:rsidR="00B73A3B" w:rsidRPr="0013600D">
        <w:rPr>
          <w:lang w:val="en-US"/>
        </w:rPr>
        <w:t xml:space="preserve">of civil unrest </w:t>
      </w:r>
      <w:r w:rsidRPr="0013600D">
        <w:rPr>
          <w:lang w:val="en-US"/>
        </w:rPr>
        <w:t>on population health.</w:t>
      </w:r>
    </w:p>
    <w:p w14:paraId="4602CD2E" w14:textId="77777777" w:rsidR="00845F81" w:rsidRPr="0013600D" w:rsidRDefault="0037189B" w:rsidP="00711C17">
      <w:pPr>
        <w:spacing w:line="480" w:lineRule="auto"/>
        <w:rPr>
          <w:lang w:val="en-US"/>
        </w:rPr>
      </w:pPr>
      <w:r w:rsidRPr="0013600D">
        <w:rPr>
          <w:b/>
          <w:bCs/>
          <w:lang w:val="en-US"/>
        </w:rPr>
        <w:t xml:space="preserve">Keywords: </w:t>
      </w:r>
      <w:r w:rsidRPr="0013600D">
        <w:rPr>
          <w:lang w:val="en-US"/>
        </w:rPr>
        <w:t>social protests</w:t>
      </w:r>
      <w:r w:rsidR="00711C17" w:rsidRPr="0013600D">
        <w:rPr>
          <w:lang w:val="en-US"/>
        </w:rPr>
        <w:t>; civil unrest;</w:t>
      </w:r>
      <w:r w:rsidRPr="0013600D">
        <w:rPr>
          <w:lang w:val="en-US"/>
        </w:rPr>
        <w:t xml:space="preserve"> </w:t>
      </w:r>
      <w:r w:rsidR="00711C17" w:rsidRPr="0013600D">
        <w:rPr>
          <w:lang w:val="en-US"/>
        </w:rPr>
        <w:t>emergency department; trauma, respiratory, Chile</w:t>
      </w:r>
    </w:p>
    <w:p w14:paraId="53C9B8E7" w14:textId="189FD032" w:rsidR="002A2497" w:rsidRPr="0013600D" w:rsidRDefault="002A2497" w:rsidP="00711C17">
      <w:pPr>
        <w:spacing w:line="480" w:lineRule="auto"/>
        <w:rPr>
          <w:b/>
          <w:bCs/>
          <w:lang w:val="en-US"/>
        </w:rPr>
      </w:pPr>
      <w:r w:rsidRPr="0013600D">
        <w:rPr>
          <w:b/>
          <w:bCs/>
          <w:lang w:val="en-US"/>
        </w:rPr>
        <w:br w:type="page"/>
      </w:r>
    </w:p>
    <w:p w14:paraId="33842387" w14:textId="33DA2BA9" w:rsidR="00F231D4" w:rsidRPr="00845F81" w:rsidRDefault="00F231D4" w:rsidP="00711C17">
      <w:pPr>
        <w:pStyle w:val="Ttulo1"/>
        <w:spacing w:line="480" w:lineRule="auto"/>
        <w:jc w:val="both"/>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lastRenderedPageBreak/>
        <w:t>Introduction</w:t>
      </w:r>
    </w:p>
    <w:p w14:paraId="55B6CFE0" w14:textId="5C75BD45" w:rsidR="00B62E52" w:rsidRPr="00845F81" w:rsidRDefault="003D3425" w:rsidP="00711C17">
      <w:pPr>
        <w:spacing w:line="480" w:lineRule="auto"/>
        <w:ind w:firstLine="720"/>
        <w:jc w:val="both"/>
      </w:pPr>
      <w:r w:rsidRPr="0013600D">
        <w:rPr>
          <w:lang w:val="en-US"/>
        </w:rPr>
        <w:t xml:space="preserve">Throughout </w:t>
      </w:r>
      <w:r w:rsidR="000E7E46" w:rsidRPr="0013600D">
        <w:rPr>
          <w:lang w:val="en-US"/>
        </w:rPr>
        <w:t>history</w:t>
      </w:r>
      <w:r w:rsidR="001E58C3" w:rsidRPr="0013600D">
        <w:rPr>
          <w:lang w:val="en-US"/>
        </w:rPr>
        <w:t>,</w:t>
      </w:r>
      <w:r w:rsidR="00122D50" w:rsidRPr="0013600D">
        <w:rPr>
          <w:lang w:val="en-US"/>
        </w:rPr>
        <w:t xml:space="preserve"> the world has continually </w:t>
      </w:r>
      <w:r w:rsidR="00392210" w:rsidRPr="0013600D">
        <w:rPr>
          <w:lang w:val="en-US"/>
        </w:rPr>
        <w:t xml:space="preserve">witnessed </w:t>
      </w:r>
      <w:r w:rsidR="00122D50" w:rsidRPr="0013600D">
        <w:rPr>
          <w:lang w:val="en-US"/>
        </w:rPr>
        <w:t>social movements and civil unrest on the local, national, and global levels</w:t>
      </w:r>
      <w:r w:rsidR="0029690D" w:rsidRPr="0013600D">
        <w:rPr>
          <w:lang w:val="en-US"/>
        </w:rPr>
        <w:t xml:space="preserve"> </w:t>
      </w:r>
      <w:r w:rsidR="00D51BF3" w:rsidRPr="00845F81">
        <w:fldChar w:fldCharType="begin"/>
      </w:r>
      <w:r w:rsidR="00CB628F" w:rsidRPr="0013600D">
        <w:rPr>
          <w:lang w:val="en-US"/>
        </w:rPr>
        <w:instrText xml:space="preserve"> ADDIN EN.CITE &lt;EndNote&gt;&lt;Cite&gt;&lt;Author&gt;Vergara&lt;/Author&gt;&lt;Year&gt;2016&lt;/Year&gt;&lt;RecNum&gt;18&lt;/RecNum&gt;&lt;DisplayText&gt;(1, 2)&lt;/DisplayText&gt;&lt;record&gt;&lt;rec-number&gt;18&lt;/rec-number&gt;&lt;foreign-keys&gt;&lt;key app="EN" db-id="29zseaxacpxtd5esttl5ptxbp9ffvfp00vav" timestamp="1607203656"&gt;18&lt;/key&gt;&lt;/foreign-keys&gt;&lt;ref-type name="Book Section"&gt;5&lt;/ref-type&gt;&lt;contributors&gt;&lt;authors&gt;&lt;author&gt;Vergara, L.&lt;/author&gt;&lt;/authors&gt;&lt;/contributors&gt;&lt;titles&gt;&lt;title&gt;World social science report, 2016: Challenging inequalities, pathways to a just world&lt;/title&gt;&lt;/titles&gt;&lt;pages&gt;250-53&lt;/pages&gt;&lt;dates&gt;&lt;year&gt;2016&lt;/year&gt;&lt;/dates&gt;&lt;pub-location&gt;Paris, France&lt;/pub-location&gt;&lt;urls&gt;&lt;/urls&gt;&lt;/record&gt;&lt;/Cite&gt;&lt;Cite&gt;&lt;Author&gt;Berger&lt;/Author&gt;&lt;Year&gt;2017&lt;/Year&gt;&lt;RecNum&gt;19&lt;/RecNum&gt;&lt;record&gt;&lt;rec-number&gt;19&lt;/rec-number&gt;&lt;foreign-keys&gt;&lt;key app="EN" db-id="29zseaxacpxtd5esttl5ptxbp9ffvfp00vav" timestamp="1607203739"&gt;19&lt;/key&gt;&lt;/foreign-keys&gt;&lt;ref-type name="Book Section"&gt;5&lt;/ref-type&gt;&lt;contributors&gt;&lt;authors&gt;&lt;author&gt;Berger, Stefan&lt;/author&gt;&lt;author&gt;Nehring, Holger&lt;/author&gt;&lt;/authors&gt;&lt;/contributors&gt;&lt;titles&gt;&lt;title&gt;Introduction: Towards a Global History of Social Movements&lt;/title&gt;&lt;/titles&gt;&lt;pages&gt;1-35&lt;/pages&gt;&lt;dates&gt;&lt;year&gt;2017&lt;/year&gt;&lt;/dates&gt;&lt;isbn&gt;978-1-137-30425-4&lt;/isbn&gt;&lt;urls&gt;&lt;/urls&gt;&lt;electronic-resource-num&gt;10.1057/978-1-137-30427-8_1&lt;/electronic-resource-num&gt;&lt;/record&gt;&lt;/Cite&gt;&lt;/EndNote&gt;</w:instrText>
      </w:r>
      <w:r w:rsidR="00D51BF3" w:rsidRPr="00845F81">
        <w:fldChar w:fldCharType="separate"/>
      </w:r>
      <w:r w:rsidR="00CB628F" w:rsidRPr="0013600D">
        <w:rPr>
          <w:noProof/>
          <w:lang w:val="en-US"/>
        </w:rPr>
        <w:t>(1, 2)</w:t>
      </w:r>
      <w:r w:rsidR="00D51BF3" w:rsidRPr="00845F81">
        <w:fldChar w:fldCharType="end"/>
      </w:r>
      <w:r w:rsidR="0029690D" w:rsidRPr="0013600D">
        <w:rPr>
          <w:lang w:val="en-US"/>
        </w:rPr>
        <w:t xml:space="preserve">. </w:t>
      </w:r>
      <w:r w:rsidR="00122D50" w:rsidRPr="0013600D">
        <w:rPr>
          <w:lang w:val="en-US"/>
        </w:rPr>
        <w:t xml:space="preserve">Social movements are </w:t>
      </w:r>
      <w:r w:rsidR="00F85624" w:rsidRPr="0013600D">
        <w:rPr>
          <w:lang w:val="en-US"/>
        </w:rPr>
        <w:t>defined</w:t>
      </w:r>
      <w:r w:rsidR="00CC7D36" w:rsidRPr="0013600D">
        <w:rPr>
          <w:lang w:val="en-US"/>
        </w:rPr>
        <w:t xml:space="preserve"> as </w:t>
      </w:r>
      <w:r w:rsidR="00122D50" w:rsidRPr="0013600D">
        <w:rPr>
          <w:lang w:val="en-US"/>
        </w:rPr>
        <w:t>organized efforts by a group (or groups) of people working toward a common goa</w:t>
      </w:r>
      <w:r w:rsidR="000F0A62" w:rsidRPr="0013600D">
        <w:rPr>
          <w:lang w:val="en-US"/>
        </w:rPr>
        <w:t xml:space="preserve">l </w:t>
      </w:r>
      <w:r w:rsidR="00D51BF3" w:rsidRPr="00845F81">
        <w:fldChar w:fldCharType="begin"/>
      </w:r>
      <w:r w:rsidR="00CB628F" w:rsidRPr="0013600D">
        <w:rPr>
          <w:lang w:val="en-US"/>
        </w:rPr>
        <w:instrText xml:space="preserve"> ADDIN EN.CITE &lt;EndNote&gt;&lt;Cite&gt;&lt;Author&gt;Scott&lt;/Author&gt;&lt;Year&gt;2009&lt;/Year&gt;&lt;RecNum&gt;20&lt;/RecNum&gt;&lt;DisplayText&gt;(3, 4)&lt;/DisplayText&gt;&lt;record&gt;&lt;rec-number&gt;20&lt;/rec-number&gt;&lt;foreign-keys&gt;&lt;key app="EN" db-id="29zseaxacpxtd5esttl5ptxbp9ffvfp00vav" timestamp="1607203940"&gt;20&lt;/key&gt;&lt;/foreign-keys&gt;&lt;ref-type name="Book"&gt;6&lt;/ref-type&gt;&lt;contributors&gt;&lt;authors&gt;&lt;author&gt;Scott, J.&lt;/author&gt;&lt;author&gt;Marshall, G.&lt;/author&gt;&lt;/authors&gt;&lt;/contributors&gt;&lt;titles&gt;&lt;title&gt;A Dictionary of Sociology&lt;/title&gt;&lt;/titles&gt;&lt;edition&gt;3rd ed.&lt;/edition&gt;&lt;dates&gt;&lt;year&gt;2009&lt;/year&gt;&lt;/dates&gt;&lt;publisher&gt;Oxford University Press&lt;/publisher&gt;&lt;urls&gt;&lt;/urls&gt;&lt;electronic-resource-num&gt;10.1093/acref/9780199533008.001.0001&lt;/electronic-resource-num&gt;&lt;/record&gt;&lt;/Cite&gt;&lt;Cite&gt;&lt;Author&gt;Opp&lt;/Author&gt;&lt;Year&gt;2009&lt;/Year&gt;&lt;RecNum&gt;21&lt;/RecNum&gt;&lt;record&gt;&lt;rec-number&gt;21&lt;/rec-number&gt;&lt;foreign-keys&gt;&lt;key app="EN" db-id="29zseaxacpxtd5esttl5ptxbp9ffvfp00vav" timestamp="1607204084"&gt;21&lt;/key&gt;&lt;/foreign-keys&gt;&lt;ref-type name="Book"&gt;6&lt;/ref-type&gt;&lt;contributors&gt;&lt;authors&gt;&lt;author&gt;Opp, Karl-Dieter&lt;/author&gt;&lt;/authors&gt;&lt;/contributors&gt;&lt;titles&gt;&lt;title&gt;Theories of Political Protest and Social Movements: A Multidisciplinary Introduction, Critique, and Synthesis&lt;/title&gt;&lt;secondary-title&gt;Political Science&lt;/secondary-title&gt;&lt;/titles&gt;&lt;edition&gt;1st ed.&lt;/edition&gt;&lt;dates&gt;&lt;year&gt;2009&lt;/year&gt;&lt;/dates&gt;&lt;pub-location&gt;London&lt;/pub-location&gt;&lt;publisher&gt;Routledge&lt;/publisher&gt;&lt;urls&gt;&lt;/urls&gt;&lt;electronic-resource-num&gt;10.4324/9780203883846&lt;/electronic-resource-num&gt;&lt;/record&gt;&lt;/Cite&gt;&lt;/EndNote</w:instrText>
      </w:r>
      <w:r w:rsidR="00CB628F">
        <w:instrText>&gt;</w:instrText>
      </w:r>
      <w:r w:rsidR="00D51BF3" w:rsidRPr="00845F81">
        <w:fldChar w:fldCharType="separate"/>
      </w:r>
      <w:r w:rsidR="00CB628F">
        <w:rPr>
          <w:noProof/>
        </w:rPr>
        <w:t>(3, 4)</w:t>
      </w:r>
      <w:r w:rsidR="00D51BF3" w:rsidRPr="00845F81">
        <w:fldChar w:fldCharType="end"/>
      </w:r>
      <w:r w:rsidR="004B32E0" w:rsidRPr="00845F81">
        <w:t xml:space="preserve">. </w:t>
      </w:r>
      <w:r w:rsidR="004C167A" w:rsidRPr="0013600D">
        <w:rPr>
          <w:lang w:val="en-US"/>
        </w:rPr>
        <w:t xml:space="preserve">During </w:t>
      </w:r>
      <w:r w:rsidR="001E58C3" w:rsidRPr="0013600D">
        <w:rPr>
          <w:lang w:val="en-US"/>
        </w:rPr>
        <w:t>a</w:t>
      </w:r>
      <w:r w:rsidR="004C167A" w:rsidRPr="0013600D">
        <w:rPr>
          <w:lang w:val="en-US"/>
        </w:rPr>
        <w:t xml:space="preserve"> movement, participants may intentionally cause </w:t>
      </w:r>
      <w:r w:rsidR="00D41248" w:rsidRPr="0013600D">
        <w:rPr>
          <w:lang w:val="en-US"/>
        </w:rPr>
        <w:t xml:space="preserve">a </w:t>
      </w:r>
      <w:r w:rsidR="004C167A" w:rsidRPr="0013600D">
        <w:rPr>
          <w:lang w:val="en-US"/>
        </w:rPr>
        <w:t>public disturbance that violates the law</w:t>
      </w:r>
      <w:r w:rsidR="005E219D" w:rsidRPr="0013600D">
        <w:rPr>
          <w:lang w:val="en-US"/>
        </w:rPr>
        <w:t xml:space="preserve">, </w:t>
      </w:r>
      <w:r w:rsidR="004C167A" w:rsidRPr="0013600D">
        <w:rPr>
          <w:lang w:val="en-US"/>
        </w:rPr>
        <w:t>an act known as civil unrest</w:t>
      </w:r>
      <w:r w:rsidR="000F0A62" w:rsidRPr="0013600D">
        <w:rPr>
          <w:lang w:val="en-US"/>
        </w:rPr>
        <w:t xml:space="preserve"> </w:t>
      </w:r>
      <w:r w:rsidR="00D51BF3" w:rsidRPr="00845F81">
        <w:fldChar w:fldCharType="begin"/>
      </w:r>
      <w:r w:rsidR="00CB628F" w:rsidRPr="0013600D">
        <w:rPr>
          <w:lang w:val="en-US"/>
        </w:rPr>
        <w:instrText xml:space="preserve"> ADDIN EN.CITE &lt;EndNote&gt;&lt;Cite&gt;&lt;Author&gt;Diani&lt;/Author&gt;&lt;Year&gt;1992&lt;/Year&gt;&lt;RecNum&gt;42&lt;/RecNum&gt;&lt;DisplayText&gt;(5)&lt;/DisplayText&gt;&lt;record&gt;&lt;rec-number&gt;42&lt;/rec-number&gt;&lt;foreign-keys&gt;&lt;key app="EN" db-id="29zseaxacpxtd5esttl5ptxbp9ffvfp00vav" timestamp="1607207202"&gt;42&lt;/key&gt;&lt;/foreign-keys&gt;&lt;ref-type name="Journal Article"&gt;17&lt;/ref-type&gt;&lt;contributors&gt;&lt;authors&gt;&lt;author&gt;Diani, Mario&lt;/author&gt;&lt;/authors&gt;&lt;/contributors&gt;&lt;titles&gt;&lt;title&gt;The Concept of Social Movement&lt;/title&gt;&lt;secondary-title&gt;The Sociological Review&lt;/secondary-title&gt;&lt;/titles&gt;&lt;periodical&gt;&lt;full-title&gt;The Sociological Review&lt;/full-title&gt;&lt;/periodical&gt;&lt;pages&gt;1-25&lt;/pages&gt;&lt;volume&gt;40&lt;/volume&gt;&lt;number&gt;1&lt;/number&gt;&lt;dates&gt;&lt;year&gt;1992&lt;/year&gt;&lt;pub-dates&gt;&lt;date&gt;1992/02/01&lt;/date&gt;&lt;/pub-dates&gt;&lt;/dates&gt;&lt;publisher&gt;SAGE Publications Ltd&lt;/publisher&gt;&lt;isbn&gt;0038-0261&lt;/isbn&gt;&lt;urls&gt;&lt;related-urls&gt;&lt;url&gt;https://doi.org/10.1111/j.1467-954X.1992.tb02943.x&lt;/url&gt;&lt;/related-urls&gt;&lt;/urls&gt;&lt;electronic-resource-num&gt;10.1111/j.1467-954X.1992.tb02943.x&lt;/electronic-resource-num&gt;&lt;access-date&gt;2020/12/05&lt;/access-date&gt;&lt;/record&gt;&lt;/Cite&gt;&lt;/EndNote&gt;</w:instrText>
      </w:r>
      <w:r w:rsidR="00D51BF3" w:rsidRPr="00845F81">
        <w:fldChar w:fldCharType="separate"/>
      </w:r>
      <w:r w:rsidR="00CB628F" w:rsidRPr="0013600D">
        <w:rPr>
          <w:noProof/>
          <w:lang w:val="en-US"/>
        </w:rPr>
        <w:t>(5)</w:t>
      </w:r>
      <w:r w:rsidR="00D51BF3" w:rsidRPr="00845F81">
        <w:fldChar w:fldCharType="end"/>
      </w:r>
      <w:r w:rsidR="004B32E0" w:rsidRPr="0013600D">
        <w:rPr>
          <w:lang w:val="en-US"/>
        </w:rPr>
        <w:t xml:space="preserve">. </w:t>
      </w:r>
      <w:r w:rsidR="004C167A" w:rsidRPr="0013600D">
        <w:rPr>
          <w:lang w:val="en-US"/>
        </w:rPr>
        <w:t>In Chile</w:t>
      </w:r>
      <w:r w:rsidR="00031E65" w:rsidRPr="0013600D">
        <w:rPr>
          <w:lang w:val="en-US"/>
        </w:rPr>
        <w:t xml:space="preserve"> in</w:t>
      </w:r>
      <w:r w:rsidR="001E58C3" w:rsidRPr="0013600D">
        <w:rPr>
          <w:lang w:val="en-US"/>
        </w:rPr>
        <w:t xml:space="preserve"> October of 2019</w:t>
      </w:r>
      <w:r w:rsidR="004C167A" w:rsidRPr="0013600D">
        <w:rPr>
          <w:lang w:val="en-US"/>
        </w:rPr>
        <w:t xml:space="preserve">, </w:t>
      </w:r>
      <w:r w:rsidR="00B13C80" w:rsidRPr="0013600D">
        <w:rPr>
          <w:lang w:val="en-US"/>
        </w:rPr>
        <w:t xml:space="preserve">a </w:t>
      </w:r>
      <w:r w:rsidR="006509EA" w:rsidRPr="0013600D">
        <w:rPr>
          <w:lang w:val="en-US"/>
        </w:rPr>
        <w:t xml:space="preserve">metro fare </w:t>
      </w:r>
      <w:proofErr w:type="gramStart"/>
      <w:r w:rsidR="006509EA" w:rsidRPr="0013600D">
        <w:rPr>
          <w:lang w:val="en-US"/>
        </w:rPr>
        <w:t>increase</w:t>
      </w:r>
      <w:proofErr w:type="gramEnd"/>
      <w:r w:rsidR="006509EA" w:rsidRPr="0013600D">
        <w:rPr>
          <w:lang w:val="en-US"/>
        </w:rPr>
        <w:t xml:space="preserve"> of 30 pesos (about </w:t>
      </w:r>
      <w:r w:rsidR="00DB4506" w:rsidRPr="0013600D">
        <w:rPr>
          <w:lang w:val="en-US"/>
        </w:rPr>
        <w:t>USD 0.04</w:t>
      </w:r>
      <w:r w:rsidR="006509EA" w:rsidRPr="0013600D">
        <w:rPr>
          <w:lang w:val="en-US"/>
        </w:rPr>
        <w:t>)</w:t>
      </w:r>
      <w:r w:rsidR="00D51BF3" w:rsidRPr="0013600D">
        <w:rPr>
          <w:lang w:val="en-US"/>
        </w:rPr>
        <w:t xml:space="preserve"> triggered protests that</w:t>
      </w:r>
      <w:r w:rsidR="006509EA" w:rsidRPr="0013600D">
        <w:rPr>
          <w:lang w:val="en-US"/>
        </w:rPr>
        <w:t xml:space="preserve"> quickly began to encompass </w:t>
      </w:r>
      <w:r w:rsidR="00D51BF3" w:rsidRPr="0013600D">
        <w:rPr>
          <w:lang w:val="en-US"/>
        </w:rPr>
        <w:t>concerns</w:t>
      </w:r>
      <w:r w:rsidR="006509EA" w:rsidRPr="0013600D">
        <w:rPr>
          <w:lang w:val="en-US"/>
        </w:rPr>
        <w:t xml:space="preserve"> stemming from historical injustices and social inequality</w:t>
      </w:r>
      <w:r w:rsidR="004C167A" w:rsidRPr="0013600D">
        <w:rPr>
          <w:lang w:val="en-US"/>
        </w:rPr>
        <w:t xml:space="preserve">. </w:t>
      </w:r>
      <w:r w:rsidR="001E58C3" w:rsidRPr="0013600D">
        <w:rPr>
          <w:lang w:val="en-US"/>
        </w:rPr>
        <w:t>Protestors called</w:t>
      </w:r>
      <w:r w:rsidR="004C167A" w:rsidRPr="0013600D">
        <w:rPr>
          <w:lang w:val="en-US"/>
        </w:rPr>
        <w:t xml:space="preserve"> for structural changes related to wealth distribution, rising costs of living, stagnant wages, access </w:t>
      </w:r>
      <w:r w:rsidRPr="0013600D">
        <w:rPr>
          <w:lang w:val="en-US"/>
        </w:rPr>
        <w:t xml:space="preserve">to </w:t>
      </w:r>
      <w:r w:rsidR="004C167A" w:rsidRPr="0013600D">
        <w:rPr>
          <w:lang w:val="en-US"/>
        </w:rPr>
        <w:t xml:space="preserve">and quality of </w:t>
      </w:r>
      <w:r w:rsidR="00716620" w:rsidRPr="0013600D">
        <w:rPr>
          <w:lang w:val="en-US"/>
        </w:rPr>
        <w:t>basic public</w:t>
      </w:r>
      <w:r w:rsidR="004C167A" w:rsidRPr="0013600D">
        <w:rPr>
          <w:lang w:val="en-US"/>
        </w:rPr>
        <w:t xml:space="preserve"> services (</w:t>
      </w:r>
      <w:proofErr w:type="gramStart"/>
      <w:r w:rsidR="00012EA7" w:rsidRPr="0013600D">
        <w:rPr>
          <w:lang w:val="en-US"/>
        </w:rPr>
        <w:t>e.g.</w:t>
      </w:r>
      <w:proofErr w:type="gramEnd"/>
      <w:r w:rsidR="00012EA7" w:rsidRPr="0013600D">
        <w:rPr>
          <w:lang w:val="en-US"/>
        </w:rPr>
        <w:t xml:space="preserve"> </w:t>
      </w:r>
      <w:r w:rsidR="004C167A" w:rsidRPr="0013600D">
        <w:rPr>
          <w:lang w:val="en-US"/>
        </w:rPr>
        <w:t xml:space="preserve">health, education, transport, </w:t>
      </w:r>
      <w:r w:rsidR="00F85624" w:rsidRPr="0013600D">
        <w:rPr>
          <w:lang w:val="en-US"/>
        </w:rPr>
        <w:t xml:space="preserve">and </w:t>
      </w:r>
      <w:r w:rsidR="004C167A" w:rsidRPr="0013600D">
        <w:rPr>
          <w:lang w:val="en-US"/>
        </w:rPr>
        <w:t>justice system</w:t>
      </w:r>
      <w:r w:rsidR="00F85624" w:rsidRPr="0013600D">
        <w:rPr>
          <w:lang w:val="en-US"/>
        </w:rPr>
        <w:t>s</w:t>
      </w:r>
      <w:r w:rsidR="004C167A" w:rsidRPr="0013600D">
        <w:rPr>
          <w:lang w:val="en-US"/>
        </w:rPr>
        <w:t>), and retirement pensions, among other</w:t>
      </w:r>
      <w:r w:rsidR="00027124" w:rsidRPr="0013600D">
        <w:rPr>
          <w:lang w:val="en-US"/>
        </w:rPr>
        <w:t xml:space="preserve"> structural processes</w:t>
      </w:r>
      <w:r w:rsidR="00701266" w:rsidRPr="0013600D">
        <w:rPr>
          <w:lang w:val="en-US"/>
        </w:rPr>
        <w:t xml:space="preserve"> </w:t>
      </w:r>
      <w:r w:rsidR="00974EB4" w:rsidRPr="00845F81">
        <w:fldChar w:fldCharType="begin">
          <w:fldData xml:space="preserve">PEVuZE5vdGU+PENpdGU+PEF1dGhvcj5LcnlnaWVyPC9BdXRob3I+PFllYXI+MjAyMCwgRmVicnVh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</w:fldData>
        </w:fldChar>
      </w:r>
      <w:r w:rsidR="00D73246" w:rsidRPr="0013600D">
        <w:rPr>
          <w:lang w:val="en-US"/>
        </w:rPr>
        <w:instrText xml:space="preserve"> ADDIN EN.CITE </w:instrText>
      </w:r>
      <w:r w:rsidR="00D73246" w:rsidRPr="00D66BC7">
        <w:fldChar w:fldCharType="begin">
          <w:fldData xml:space="preserve">PEVuZE5vdGU+PENpdGU+PEF1dGhvcj5LcnlnaWVyPC9BdXRob3I+PFllYXI+MjAyMCwgRmVicnVh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</w:fldData>
        </w:fldChar>
      </w:r>
      <w:r w:rsidR="00D73246" w:rsidRPr="0013600D">
        <w:rPr>
          <w:lang w:val="en-US"/>
        </w:rPr>
        <w:instrText xml:space="preserve"> ADDIN EN.CITE.DATA </w:instrText>
      </w:r>
      <w:r w:rsidR="00D73246" w:rsidRPr="00D66BC7">
        <w:fldChar w:fldCharType="end"/>
      </w:r>
      <w:r w:rsidR="00974EB4" w:rsidRPr="00845F81">
        <w:fldChar w:fldCharType="separate"/>
      </w:r>
      <w:r w:rsidR="00CB628F" w:rsidRPr="0013600D">
        <w:rPr>
          <w:noProof/>
          <w:lang w:val="en-US"/>
        </w:rPr>
        <w:t>(6-9)</w:t>
      </w:r>
      <w:r w:rsidR="00974EB4" w:rsidRPr="00845F81">
        <w:fldChar w:fldCharType="end"/>
      </w:r>
      <w:r w:rsidR="004C167A" w:rsidRPr="0013600D">
        <w:rPr>
          <w:lang w:val="en-US"/>
        </w:rPr>
        <w:t xml:space="preserve">. </w:t>
      </w:r>
      <w:r w:rsidR="00A03CE7" w:rsidRPr="0013600D">
        <w:rPr>
          <w:lang w:val="en-US"/>
        </w:rPr>
        <w:t>Despite a lack of</w:t>
      </w:r>
      <w:r w:rsidR="004C167A" w:rsidRPr="0013600D">
        <w:rPr>
          <w:lang w:val="en-US"/>
        </w:rPr>
        <w:t xml:space="preserve"> organized leadership, this social movement featured high attendance rates and strong national </w:t>
      </w:r>
      <w:r w:rsidR="0049497C" w:rsidRPr="0013600D">
        <w:rPr>
          <w:lang w:val="en-US"/>
        </w:rPr>
        <w:t>support.</w:t>
      </w:r>
      <w:r w:rsidR="004C167A" w:rsidRPr="0013600D">
        <w:rPr>
          <w:lang w:val="en-US"/>
        </w:rPr>
        <w:t xml:space="preserve"> However, civil unrest </w:t>
      </w:r>
      <w:r w:rsidRPr="0013600D">
        <w:rPr>
          <w:lang w:val="en-US"/>
        </w:rPr>
        <w:t xml:space="preserve">occurred </w:t>
      </w:r>
      <w:r w:rsidR="004C167A" w:rsidRPr="0013600D">
        <w:rPr>
          <w:lang w:val="en-US"/>
        </w:rPr>
        <w:t xml:space="preserve">collaterally </w:t>
      </w:r>
      <w:r w:rsidRPr="0013600D">
        <w:rPr>
          <w:lang w:val="en-US"/>
        </w:rPr>
        <w:t xml:space="preserve">with the social protests, </w:t>
      </w:r>
      <w:r w:rsidR="004C167A" w:rsidRPr="0013600D">
        <w:rPr>
          <w:lang w:val="en-US"/>
        </w:rPr>
        <w:t>which le</w:t>
      </w:r>
      <w:r w:rsidRPr="0013600D">
        <w:rPr>
          <w:lang w:val="en-US"/>
        </w:rPr>
        <w:t>d</w:t>
      </w:r>
      <w:r w:rsidR="004C167A" w:rsidRPr="0013600D">
        <w:rPr>
          <w:lang w:val="en-US"/>
        </w:rPr>
        <w:t xml:space="preserve"> the government to declare a state of emergency characterized by restricted mobility</w:t>
      </w:r>
      <w:r w:rsidR="00392210" w:rsidRPr="0013600D">
        <w:rPr>
          <w:lang w:val="en-US"/>
        </w:rPr>
        <w:t xml:space="preserve">, </w:t>
      </w:r>
      <w:r w:rsidR="00A03CE7" w:rsidRPr="0013600D">
        <w:rPr>
          <w:lang w:val="en-US"/>
        </w:rPr>
        <w:t xml:space="preserve">a </w:t>
      </w:r>
      <w:r w:rsidR="00392210" w:rsidRPr="0013600D">
        <w:rPr>
          <w:lang w:val="en-US"/>
        </w:rPr>
        <w:t>curfew,</w:t>
      </w:r>
      <w:r w:rsidR="004C167A" w:rsidRPr="0013600D">
        <w:rPr>
          <w:lang w:val="en-US"/>
        </w:rPr>
        <w:t xml:space="preserve"> </w:t>
      </w:r>
      <w:r w:rsidRPr="0013600D">
        <w:rPr>
          <w:lang w:val="en-US"/>
        </w:rPr>
        <w:t>and</w:t>
      </w:r>
      <w:r w:rsidR="004C167A" w:rsidRPr="0013600D">
        <w:rPr>
          <w:lang w:val="en-US"/>
        </w:rPr>
        <w:t xml:space="preserve"> </w:t>
      </w:r>
      <w:r w:rsidRPr="0013600D">
        <w:rPr>
          <w:lang w:val="en-US"/>
        </w:rPr>
        <w:t xml:space="preserve">the deployment of </w:t>
      </w:r>
      <w:r w:rsidR="004C167A" w:rsidRPr="0013600D">
        <w:rPr>
          <w:lang w:val="en-US"/>
        </w:rPr>
        <w:t>armed soldiers and policemen to control street disturb</w:t>
      </w:r>
      <w:r w:rsidR="00F85624" w:rsidRPr="0013600D">
        <w:rPr>
          <w:lang w:val="en-US"/>
        </w:rPr>
        <w:t>ances</w:t>
      </w:r>
      <w:r w:rsidR="004C167A" w:rsidRPr="0013600D">
        <w:rPr>
          <w:lang w:val="en-US"/>
        </w:rPr>
        <w:t xml:space="preserve"> </w:t>
      </w:r>
      <w:r w:rsidR="00701266" w:rsidRPr="00845F81">
        <w:fldChar w:fldCharType="begin"/>
      </w:r>
      <w:r w:rsidR="00D73246" w:rsidRPr="0013600D">
        <w:rPr>
          <w:lang w:val="en-US"/>
        </w:rPr>
        <w:instrText xml:space="preserve"> ADDIN EN.CITE &lt;EndNote&gt;&lt;Cite&gt;&lt;Author&gt;Elm&lt;/Author&gt;&lt;Year&gt;2019&lt;/Year&gt;&lt;RecNum&gt;23&lt;/RecNum&gt;&lt;DisplayText&gt;(10, 11)&lt;/DisplayText&gt;&lt;record&gt;&lt;rec-number&gt;23&lt;/rec-number&gt;&lt;foreign-keys&gt;&lt;key app="EN" db-id="29zseaxacpxtd5esttl5ptxbp9ffvfp00vav" timestamp="1607204860"&gt;23&lt;/key&gt;&lt;/foreign-keys&gt;&lt;ref-type name="Journal Article"&gt;17&lt;/ref-type&gt;&lt;contributors&gt;&lt;authors&gt;&lt;author&gt;Elm, Erik&lt;/author&gt;&lt;author&gt;Madrid Aris, Eva&lt;/author&gt;&lt;author&gt;Urrútia, Gerard&lt;/author&gt;&lt;/authors&gt;&lt;/contributors&gt;&lt;titles&gt;&lt;title&gt;Chile: civil unrest and Cochrane Colloquium cancelled&lt;/title&gt;&lt;secondary-title&gt;The Lancet&lt;/secondary-title&gt;&lt;/titles&gt;&lt;periodical&gt;&lt;full-title&gt;The Lancet&lt;/full-title&gt;&lt;/periodical&gt;&lt;volume&gt;394&lt;/volume&gt;&lt;number&gt;10210&lt;/number&gt;&lt;section&gt;e35&lt;/section&gt;&lt;dates&gt;&lt;year&gt;2019&lt;/year&gt;&lt;pub-dates&gt;&lt;date&gt;11/01&lt;/date&gt;&lt;/pub-dates&gt;&lt;/dates&gt;&lt;urls&gt;&lt;/urls&gt;&lt;electronic-resource-num&gt;10.1016/S0140-6736(19)32678-9&lt;/electronic-resource-num&gt;&lt;/record&gt;&lt;/Cite&gt;&lt;Cite&gt;&lt;Author&gt;El Mercurio&lt;/Author&gt;&lt;Year&gt;2019, October 25&lt;/Year&gt;&lt;RecNum&gt;24&lt;/RecNum&gt;&lt;record&gt;&lt;rec-number&gt;24&lt;/rec-number&gt;&lt;foreign-keys&gt;&lt;key app="EN" db-id="29zseaxacpxtd5esttl5ptxbp9ffvfp00vav" timestamp="1607205226"&gt;24&lt;/key&gt;&lt;/foreign-keys&gt;&lt;ref-type name="Web Page"&gt;12&lt;/ref-type&gt;&lt;contributors&gt;&lt;authors&gt;&lt;author&gt;El Mercurio,&lt;/author&gt;&lt;/authors&gt;&lt;/contrib</w:instrText>
      </w:r>
      <w:r w:rsidR="00D73246">
        <w:instrText>utors&gt;&lt;titles&gt;&lt;title&gt;La cronología de los hechos que detonaron la crisis social y los días de estado de emergencia en el país [The chronology of the events that triggered the social crisis and the days of state of emergency in the country]&lt;/title&gt;&lt;/titles&gt;&lt;dates&gt;&lt;year&gt;2019, October 25&lt;/year&gt;&lt;/dates&gt;&lt;pub-location&gt;Chile&lt;/pub-location&gt;&lt;urls&gt;&lt;related-urls&gt;&lt;url&gt;https://www.emol.com/noticias/Nacional/2019/10/23/965179/Cronologia-Crisis-Social-Evasion-Protestas.html&lt;/url&gt;&lt;/related-urls&gt;&lt;/urls&gt;&lt;access-date&gt;August, 11, 2020&lt;/access-date&gt;&lt;/record&gt;&lt;/Cite&gt;&lt;/EndNote&gt;</w:instrText>
      </w:r>
      <w:r w:rsidR="00701266" w:rsidRPr="00845F81">
        <w:fldChar w:fldCharType="separate"/>
      </w:r>
      <w:r w:rsidR="00CB628F">
        <w:rPr>
          <w:noProof/>
        </w:rPr>
        <w:t>(10, 11)</w:t>
      </w:r>
      <w:r w:rsidR="00701266" w:rsidRPr="00845F81">
        <w:fldChar w:fldCharType="end"/>
      </w:r>
      <w:r w:rsidR="004C167A" w:rsidRPr="00845F81">
        <w:t>.</w:t>
      </w:r>
    </w:p>
    <w:p w14:paraId="7AD49511" w14:textId="446B3C54" w:rsidR="004C167A" w:rsidRPr="0013600D" w:rsidRDefault="00822BC9" w:rsidP="00711C17">
      <w:pPr>
        <w:spacing w:line="480" w:lineRule="auto"/>
        <w:ind w:firstLine="720"/>
        <w:jc w:val="both"/>
        <w:rPr>
          <w:lang w:val="en-US"/>
        </w:rPr>
      </w:pPr>
      <w:r w:rsidRPr="0013600D">
        <w:rPr>
          <w:lang w:val="en-US"/>
        </w:rPr>
        <w:t>Much of the current</w:t>
      </w:r>
      <w:r w:rsidR="00122D50" w:rsidRPr="0013600D">
        <w:rPr>
          <w:lang w:val="en-US"/>
        </w:rPr>
        <w:t xml:space="preserve"> research linking social movements and health have focused on indirect effects of protest, demonstration</w:t>
      </w:r>
      <w:r w:rsidR="005F4533" w:rsidRPr="0013600D">
        <w:rPr>
          <w:lang w:val="en-US"/>
        </w:rPr>
        <w:t>s</w:t>
      </w:r>
      <w:r w:rsidR="00122D50" w:rsidRPr="0013600D">
        <w:rPr>
          <w:lang w:val="en-US"/>
        </w:rPr>
        <w:t xml:space="preserve">, and civil unrest. For </w:t>
      </w:r>
      <w:r w:rsidR="00E20940" w:rsidRPr="0013600D">
        <w:rPr>
          <w:lang w:val="en-US"/>
        </w:rPr>
        <w:t>instance</w:t>
      </w:r>
      <w:r w:rsidR="00122D50" w:rsidRPr="0013600D">
        <w:rPr>
          <w:lang w:val="en-US"/>
        </w:rPr>
        <w:t xml:space="preserve">, </w:t>
      </w:r>
      <w:r w:rsidR="00E55A79" w:rsidRPr="0013600D">
        <w:rPr>
          <w:lang w:val="en-US"/>
        </w:rPr>
        <w:t xml:space="preserve">civil unrest </w:t>
      </w:r>
      <w:r w:rsidR="00A24529" w:rsidRPr="0013600D">
        <w:rPr>
          <w:lang w:val="en-US"/>
        </w:rPr>
        <w:t>and violence</w:t>
      </w:r>
      <w:r w:rsidR="00F85624" w:rsidRPr="0013600D">
        <w:rPr>
          <w:lang w:val="en-US"/>
        </w:rPr>
        <w:t xml:space="preserve"> often</w:t>
      </w:r>
      <w:r w:rsidR="00A24529" w:rsidRPr="0013600D">
        <w:rPr>
          <w:lang w:val="en-US"/>
        </w:rPr>
        <w:t xml:space="preserve"> expose people to stress</w:t>
      </w:r>
      <w:r w:rsidR="002A2497" w:rsidRPr="0013600D">
        <w:rPr>
          <w:lang w:val="en-US"/>
        </w:rPr>
        <w:t>, contributing</w:t>
      </w:r>
      <w:r w:rsidR="00A24529" w:rsidRPr="0013600D">
        <w:rPr>
          <w:lang w:val="en-US"/>
        </w:rPr>
        <w:t xml:space="preserve"> to mental health </w:t>
      </w:r>
      <w:r w:rsidR="0063337C" w:rsidRPr="0013600D">
        <w:rPr>
          <w:lang w:val="en-US"/>
        </w:rPr>
        <w:t>burden</w:t>
      </w:r>
      <w:r w:rsidR="00A24529" w:rsidRPr="0013600D">
        <w:rPr>
          <w:lang w:val="en-US"/>
        </w:rPr>
        <w:t xml:space="preserve"> </w:t>
      </w:r>
      <w:r w:rsidR="00701266" w:rsidRPr="00845F81">
        <w:fldChar w:fldCharType="begin">
          <w:fldData xml:space="preserve">PEVuZE5vdGU+PENpdGU+PEF1dGhvcj5EYW5nbWFubjwvQXV0aG9yPjxZZWFyPjIwMjA8L1llYXI+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</w:fldData>
        </w:fldChar>
      </w:r>
      <w:r w:rsidR="00CB628F" w:rsidRPr="0013600D">
        <w:rPr>
          <w:lang w:val="en-US"/>
        </w:rPr>
        <w:instrText xml:space="preserve"> ADDIN EN.CITE </w:instrText>
      </w:r>
      <w:r w:rsidR="00CB628F">
        <w:fldChar w:fldCharType="begin">
          <w:fldData xml:space="preserve">PEVuZE5vdGU+PENpdGU+PEF1dGhvcj5EYW5nbWFubjwvQXV0aG9yPjxZZWFyPjIwMjA8L1llYXI+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</w:fldData>
        </w:fldChar>
      </w:r>
      <w:r w:rsidR="00CB628F" w:rsidRPr="0013600D">
        <w:rPr>
          <w:lang w:val="en-US"/>
        </w:rPr>
        <w:instrText xml:space="preserve"> ADDIN EN.CITE.DATA </w:instrText>
      </w:r>
      <w:r w:rsidR="00CB628F">
        <w:fldChar w:fldCharType="end"/>
      </w:r>
      <w:r w:rsidR="00701266" w:rsidRPr="00845F81">
        <w:fldChar w:fldCharType="separate"/>
      </w:r>
      <w:r w:rsidR="00CB628F" w:rsidRPr="0013600D">
        <w:rPr>
          <w:noProof/>
          <w:lang w:val="en-US"/>
        </w:rPr>
        <w:t>(12-14)</w:t>
      </w:r>
      <w:r w:rsidR="00701266" w:rsidRPr="00845F81">
        <w:fldChar w:fldCharType="end"/>
      </w:r>
      <w:r w:rsidR="00A24529" w:rsidRPr="0013600D">
        <w:rPr>
          <w:lang w:val="en-US"/>
        </w:rPr>
        <w:t xml:space="preserve">. Similarly, </w:t>
      </w:r>
      <w:r w:rsidR="00122D50" w:rsidRPr="0013600D">
        <w:rPr>
          <w:lang w:val="en-US"/>
        </w:rPr>
        <w:t>the shutdown of city streets, disruption of public transportation</w:t>
      </w:r>
      <w:r w:rsidR="002A2497" w:rsidRPr="0013600D">
        <w:rPr>
          <w:lang w:val="en-US"/>
        </w:rPr>
        <w:t>,</w:t>
      </w:r>
      <w:r w:rsidR="00122D50" w:rsidRPr="0013600D">
        <w:rPr>
          <w:lang w:val="en-US"/>
        </w:rPr>
        <w:t xml:space="preserve"> </w:t>
      </w:r>
      <w:r w:rsidR="000874CE" w:rsidRPr="0013600D">
        <w:rPr>
          <w:lang w:val="en-US"/>
        </w:rPr>
        <w:t xml:space="preserve">and damage to </w:t>
      </w:r>
      <w:r w:rsidR="0063337C" w:rsidRPr="0013600D">
        <w:rPr>
          <w:lang w:val="en-US"/>
        </w:rPr>
        <w:t xml:space="preserve">public and private </w:t>
      </w:r>
      <w:r w:rsidR="000874CE" w:rsidRPr="0013600D">
        <w:rPr>
          <w:lang w:val="en-US"/>
        </w:rPr>
        <w:t xml:space="preserve">infrastructure </w:t>
      </w:r>
      <w:r w:rsidR="00012EA7" w:rsidRPr="0013600D">
        <w:rPr>
          <w:lang w:val="en-US"/>
        </w:rPr>
        <w:t xml:space="preserve">may </w:t>
      </w:r>
      <w:r w:rsidR="000874CE" w:rsidRPr="0013600D">
        <w:rPr>
          <w:lang w:val="en-US"/>
        </w:rPr>
        <w:t xml:space="preserve">affect health services </w:t>
      </w:r>
      <w:r w:rsidR="0063337C" w:rsidRPr="0013600D">
        <w:rPr>
          <w:lang w:val="en-US"/>
        </w:rPr>
        <w:t>utilization by restricting patient access</w:t>
      </w:r>
      <w:r w:rsidR="00701266" w:rsidRPr="00845F81">
        <w:fldChar w:fldCharType="begin"/>
      </w:r>
      <w:r w:rsidR="00701266" w:rsidRPr="0013600D">
        <w:rPr>
          <w:lang w:val="en-US"/>
        </w:rPr>
        <w:instrText xml:space="preserve"> QUOTE "{Robertson, 2014 #28}" </w:instrText>
      </w:r>
      <w:r w:rsidR="00701266" w:rsidRPr="00845F81">
        <w:fldChar w:fldCharType="end"/>
      </w:r>
      <w:r w:rsidR="0063337C" w:rsidRPr="0013600D">
        <w:rPr>
          <w:lang w:val="en-US"/>
        </w:rPr>
        <w:t xml:space="preserve"> </w:t>
      </w:r>
      <w:r w:rsidR="00701266" w:rsidRPr="00845F81">
        <w:fldChar w:fldCharType="begin">
          <w:fldData xml:space="preserve">PEVuZE5vdGU+PENpdGU+PEF1dGhvcj5Sb2JlcnRzb248L0F1dGhvcj48WWVhcj4yMDE0PC9ZZWFy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==
</w:fldData>
        </w:fldChar>
      </w:r>
      <w:r w:rsidR="00CB628F" w:rsidRPr="0013600D">
        <w:rPr>
          <w:lang w:val="en-US"/>
        </w:rPr>
        <w:instrText xml:space="preserve"> ADDIN EN.CITE </w:instrText>
      </w:r>
      <w:r w:rsidR="00CB628F">
        <w:fldChar w:fldCharType="begin">
          <w:fldData xml:space="preserve">PEVuZE5vdGU+PENpdGU+PEF1dGhvcj5Sb2JlcnRzb248L0F1dGhvcj48WWVhcj4yMDE0PC9ZZWFy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==
</w:fldData>
        </w:fldChar>
      </w:r>
      <w:r w:rsidR="00CB628F" w:rsidRPr="0013600D">
        <w:rPr>
          <w:lang w:val="en-US"/>
        </w:rPr>
        <w:instrText xml:space="preserve"> ADDIN EN.CITE.DATA </w:instrText>
      </w:r>
      <w:r w:rsidR="00CB628F">
        <w:fldChar w:fldCharType="end"/>
      </w:r>
      <w:r w:rsidR="00701266" w:rsidRPr="00845F81">
        <w:fldChar w:fldCharType="separate"/>
      </w:r>
      <w:r w:rsidR="00CB628F" w:rsidRPr="0013600D">
        <w:rPr>
          <w:noProof/>
          <w:lang w:val="en-US"/>
        </w:rPr>
        <w:t>(15-17)</w:t>
      </w:r>
      <w:r w:rsidR="00701266" w:rsidRPr="00845F81">
        <w:fldChar w:fldCharType="end"/>
      </w:r>
      <w:r w:rsidR="00E20940" w:rsidRPr="0013600D">
        <w:rPr>
          <w:lang w:val="en-US"/>
        </w:rPr>
        <w:t xml:space="preserve">. </w:t>
      </w:r>
      <w:r w:rsidR="008A5BD2" w:rsidRPr="0013600D">
        <w:rPr>
          <w:lang w:val="en-US"/>
        </w:rPr>
        <w:t>E</w:t>
      </w:r>
      <w:r w:rsidR="00E20940" w:rsidRPr="0013600D">
        <w:rPr>
          <w:lang w:val="en-US"/>
        </w:rPr>
        <w:t xml:space="preserve">mergency department (ED) consultations are </w:t>
      </w:r>
      <w:r w:rsidR="00660C2A" w:rsidRPr="0013600D">
        <w:rPr>
          <w:lang w:val="en-US"/>
        </w:rPr>
        <w:t xml:space="preserve">heavily </w:t>
      </w:r>
      <w:r w:rsidR="008A5BD2" w:rsidRPr="0013600D">
        <w:rPr>
          <w:lang w:val="en-US"/>
        </w:rPr>
        <w:t>influenced</w:t>
      </w:r>
      <w:r w:rsidR="00E20940" w:rsidRPr="0013600D">
        <w:rPr>
          <w:lang w:val="en-US"/>
        </w:rPr>
        <w:t xml:space="preserve"> by </w:t>
      </w:r>
      <w:r w:rsidR="008A5BD2" w:rsidRPr="0013600D">
        <w:rPr>
          <w:lang w:val="en-US"/>
        </w:rPr>
        <w:t>barriers</w:t>
      </w:r>
      <w:r w:rsidR="00E20940" w:rsidRPr="0013600D">
        <w:rPr>
          <w:lang w:val="en-US"/>
        </w:rPr>
        <w:t xml:space="preserve"> </w:t>
      </w:r>
      <w:r w:rsidR="00443080" w:rsidRPr="0013600D">
        <w:rPr>
          <w:lang w:val="en-US"/>
        </w:rPr>
        <w:t xml:space="preserve">to access </w:t>
      </w:r>
      <w:r w:rsidR="00701266" w:rsidRPr="00845F81">
        <w:fldChar w:fldCharType="begin">
          <w:fldData xml:space="preserve">PEVuZE5vdGU+PENpdGU+PEF1dGhvcj5Kb25lczwvQXV0aG9yPjxZZWFyPjE5OTk8L1llYXI+PFJl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</w:fldData>
        </w:fldChar>
      </w:r>
      <w:r w:rsidR="00CB628F" w:rsidRPr="0013600D">
        <w:rPr>
          <w:lang w:val="en-US"/>
        </w:rPr>
        <w:instrText xml:space="preserve"> ADDIN EN.CITE </w:instrText>
      </w:r>
      <w:r w:rsidR="00CB628F">
        <w:fldChar w:fldCharType="begin">
          <w:fldData xml:space="preserve">PEVuZE5vdGU+PENpdGU+PEF1dGhvcj5Kb25lczwvQXV0aG9yPjxZZWFyPjE5OTk8L1llYXI+PFJl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</w:fldData>
        </w:fldChar>
      </w:r>
      <w:r w:rsidR="00CB628F" w:rsidRPr="0013600D">
        <w:rPr>
          <w:lang w:val="en-US"/>
        </w:rPr>
        <w:instrText xml:space="preserve"> ADDIN EN.CITE.DATA </w:instrText>
      </w:r>
      <w:r w:rsidR="00CB628F">
        <w:fldChar w:fldCharType="end"/>
      </w:r>
      <w:r w:rsidR="00701266" w:rsidRPr="00845F81">
        <w:fldChar w:fldCharType="separate"/>
      </w:r>
      <w:r w:rsidR="00CB628F" w:rsidRPr="0013600D">
        <w:rPr>
          <w:noProof/>
          <w:lang w:val="en-US"/>
        </w:rPr>
        <w:t>(18-20)</w:t>
      </w:r>
      <w:r w:rsidR="00701266" w:rsidRPr="00845F81">
        <w:fldChar w:fldCharType="end"/>
      </w:r>
      <w:r w:rsidR="008A5BD2" w:rsidRPr="0013600D">
        <w:rPr>
          <w:lang w:val="en-US"/>
        </w:rPr>
        <w:t xml:space="preserve"> and serve </w:t>
      </w:r>
      <w:r w:rsidR="00B342AB" w:rsidRPr="0013600D">
        <w:rPr>
          <w:lang w:val="en-US"/>
        </w:rPr>
        <w:t>as a</w:t>
      </w:r>
      <w:r w:rsidR="008A5BD2" w:rsidRPr="0013600D">
        <w:rPr>
          <w:lang w:val="en-US"/>
        </w:rPr>
        <w:t xml:space="preserve"> measure </w:t>
      </w:r>
      <w:r w:rsidR="00B342AB" w:rsidRPr="0013600D">
        <w:rPr>
          <w:lang w:val="en-US"/>
        </w:rPr>
        <w:t xml:space="preserve">of </w:t>
      </w:r>
      <w:r w:rsidR="008A5BD2" w:rsidRPr="0013600D">
        <w:rPr>
          <w:lang w:val="en-US"/>
        </w:rPr>
        <w:t>health service</w:t>
      </w:r>
      <w:r w:rsidR="00E661C7" w:rsidRPr="0013600D">
        <w:rPr>
          <w:lang w:val="en-US"/>
        </w:rPr>
        <w:t>s</w:t>
      </w:r>
      <w:r w:rsidR="008A5BD2" w:rsidRPr="0013600D">
        <w:rPr>
          <w:lang w:val="en-US"/>
        </w:rPr>
        <w:t xml:space="preserve"> utilization</w:t>
      </w:r>
      <w:r w:rsidR="00E20940" w:rsidRPr="0013600D">
        <w:rPr>
          <w:lang w:val="en-US"/>
        </w:rPr>
        <w:t xml:space="preserve">. </w:t>
      </w:r>
    </w:p>
    <w:p w14:paraId="6DD47DC7" w14:textId="41486800" w:rsidR="003C4EC2" w:rsidRPr="0013600D" w:rsidRDefault="002A2497" w:rsidP="00711C17">
      <w:pPr>
        <w:spacing w:line="480" w:lineRule="auto"/>
        <w:ind w:firstLine="720"/>
        <w:jc w:val="both"/>
        <w:rPr>
          <w:lang w:val="en-US"/>
        </w:rPr>
      </w:pPr>
      <w:r w:rsidRPr="0013600D">
        <w:rPr>
          <w:lang w:val="en-US"/>
        </w:rPr>
        <w:lastRenderedPageBreak/>
        <w:t>Other mechanisms</w:t>
      </w:r>
      <w:r w:rsidR="00E661C7" w:rsidRPr="0013600D">
        <w:rPr>
          <w:lang w:val="en-US"/>
        </w:rPr>
        <w:t xml:space="preserve"> likely influence</w:t>
      </w:r>
      <w:r w:rsidR="0063337C" w:rsidRPr="0013600D">
        <w:rPr>
          <w:lang w:val="en-US"/>
        </w:rPr>
        <w:t xml:space="preserve"> ED visits during civil unrest</w:t>
      </w:r>
      <w:r w:rsidR="00012EA7" w:rsidRPr="0013600D">
        <w:rPr>
          <w:lang w:val="en-US"/>
        </w:rPr>
        <w:t xml:space="preserve"> as well</w:t>
      </w:r>
      <w:r w:rsidR="0063337C" w:rsidRPr="0013600D">
        <w:rPr>
          <w:lang w:val="en-US"/>
        </w:rPr>
        <w:t>. C</w:t>
      </w:r>
      <w:r w:rsidR="00E20940" w:rsidRPr="0013600D">
        <w:rPr>
          <w:lang w:val="en-US"/>
        </w:rPr>
        <w:t xml:space="preserve">rowd control techniques </w:t>
      </w:r>
      <w:r w:rsidR="00155AD7" w:rsidRPr="0013600D">
        <w:rPr>
          <w:lang w:val="en-US"/>
        </w:rPr>
        <w:t>such as pellet guns, tear gas</w:t>
      </w:r>
      <w:r w:rsidR="00E661C7" w:rsidRPr="0013600D">
        <w:rPr>
          <w:lang w:val="en-US"/>
        </w:rPr>
        <w:t>,</w:t>
      </w:r>
      <w:r w:rsidR="00155AD7" w:rsidRPr="0013600D">
        <w:rPr>
          <w:lang w:val="en-US"/>
        </w:rPr>
        <w:t xml:space="preserve"> and other chemical irritants </w:t>
      </w:r>
      <w:r w:rsidR="0063337C" w:rsidRPr="0013600D">
        <w:rPr>
          <w:lang w:val="en-US"/>
        </w:rPr>
        <w:t>have</w:t>
      </w:r>
      <w:r w:rsidR="00660C2A" w:rsidRPr="0013600D">
        <w:rPr>
          <w:lang w:val="en-US"/>
        </w:rPr>
        <w:t xml:space="preserve"> </w:t>
      </w:r>
      <w:r w:rsidR="00E661C7" w:rsidRPr="0013600D">
        <w:rPr>
          <w:lang w:val="en-US"/>
        </w:rPr>
        <w:t xml:space="preserve">been shown to have </w:t>
      </w:r>
      <w:r w:rsidR="00E20940" w:rsidRPr="0013600D">
        <w:rPr>
          <w:lang w:val="en-US"/>
        </w:rPr>
        <w:t>adverse effects on</w:t>
      </w:r>
      <w:r w:rsidR="00660C2A" w:rsidRPr="0013600D">
        <w:rPr>
          <w:lang w:val="en-US"/>
        </w:rPr>
        <w:t xml:space="preserve"> individual</w:t>
      </w:r>
      <w:r w:rsidR="00CC7D36" w:rsidRPr="0013600D">
        <w:rPr>
          <w:lang w:val="en-US"/>
        </w:rPr>
        <w:t xml:space="preserve"> </w:t>
      </w:r>
      <w:r w:rsidR="00E20940" w:rsidRPr="0013600D">
        <w:rPr>
          <w:lang w:val="en-US"/>
        </w:rPr>
        <w:t>health</w:t>
      </w:r>
      <w:r w:rsidR="0063337C" w:rsidRPr="0013600D">
        <w:rPr>
          <w:lang w:val="en-US"/>
        </w:rPr>
        <w:t>,</w:t>
      </w:r>
      <w:r w:rsidR="00F77103" w:rsidRPr="0013600D">
        <w:rPr>
          <w:lang w:val="en-US"/>
        </w:rPr>
        <w:t xml:space="preserve"> </w:t>
      </w:r>
      <w:r w:rsidR="0063337C" w:rsidRPr="0013600D">
        <w:rPr>
          <w:lang w:val="en-US"/>
        </w:rPr>
        <w:t>and the way these are used can impact the overall rate of ED consultation</w:t>
      </w:r>
      <w:r w:rsidR="00E661C7" w:rsidRPr="0013600D">
        <w:rPr>
          <w:lang w:val="en-US"/>
        </w:rPr>
        <w:t>s</w:t>
      </w:r>
      <w:r w:rsidR="0063337C" w:rsidRPr="0013600D">
        <w:rPr>
          <w:lang w:val="en-US"/>
        </w:rPr>
        <w:t xml:space="preserve"> </w:t>
      </w:r>
      <w:r w:rsidR="00E15B8C" w:rsidRPr="00845F81">
        <w:fldChar w:fldCharType="begin"/>
      </w:r>
      <w:r w:rsidR="00CB628F" w:rsidRPr="0013600D">
        <w:rPr>
          <w:lang w:val="en-US"/>
        </w:rPr>
        <w:instrText xml:space="preserve"> ADDIN EN.CITE &lt;EndNote&gt;&lt;Cite&gt;&lt;Author&gt;Rodríguez&lt;/Author&gt;&lt;Year&gt;2020&lt;/Year&gt;&lt;RecNum&gt;35&lt;/RecNum&gt;&lt;DisplayText&gt;(21)&lt;/DisplayText&gt;&lt;record&gt;&lt;rec-number&gt;35&lt;/rec-number&gt;&lt;foreign-keys&gt;&lt;key app="EN" db-id="29zseaxacpxtd5esttl5ptxbp9ffvfp00vav" timestamp="1607206677"&gt;35&lt;/key&gt;&lt;/foreign-keys&gt;&lt;ref-type name="Journal Article"&gt;17&lt;/ref-type&gt;&lt;contributors&gt;&lt;authors&gt;&lt;author&gt;Rodríguez, Álvaro&lt;/author&gt;&lt;author&gt;Peña, Sebastián&lt;/author&gt;&lt;author&gt;Cavieres, Isabel&lt;/author&gt;&lt;author&gt;Vergara, María José&lt;/author&gt;&lt;author&gt;Pérez, Marcela&lt;/author&gt;&lt;author&gt;Campos, Miguel&lt;/author&gt;&lt;author&gt;Peredo, Daniel&lt;/author&gt;&lt;author&gt;Jorquera, Patricio&lt;/author&gt;&lt;author&gt;Palma, Rodrigo&lt;/author&gt;&lt;author&gt;Cortés, Dennis&lt;/author&gt;&lt;author&gt;López, Mauricio&lt;/author&gt;&lt;author&gt;Morales, Sergio&lt;/author&gt;&lt;/authors&gt;&lt;/contributors&gt;&lt;titles&gt;&lt;title&gt;Ocular trauma by kinetic impact projectiles during civil unrest in Chile&lt;/title&gt;&lt;secondary-title&gt;Eye&lt;/secondary-title&gt;&lt;/titles&gt;&lt;periodical&gt;&lt;full-title&gt;Eye&lt;/full-title&gt;&lt;/periodical&gt;&lt;dates&gt;&lt;year&gt;2020&lt;/year&gt;&lt;pub-dates&gt;&lt;date&gt;2020/08/24&lt;/date&gt;&lt;/pub-dates&gt;&lt;/dates&gt;&lt;isbn&gt;1476-5454&lt;/isbn&gt;&lt;urls&gt;&lt;related-urls&gt;&lt;url&gt;https://doi.org/10.1038/s41433-020-01146-w&lt;/url&gt;&lt;/related-urls&gt;&lt;/urls&gt;&lt;electronic-resource-num&gt;10.1038/s41433-020-01146-w&lt;/electronic-resource-num&gt;&lt;/record&gt;&lt;/Cite&gt;&lt;/EndNote&gt;</w:instrText>
      </w:r>
      <w:r w:rsidR="00E15B8C" w:rsidRPr="00845F81">
        <w:fldChar w:fldCharType="separate"/>
      </w:r>
      <w:r w:rsidR="00CB628F" w:rsidRPr="0013600D">
        <w:rPr>
          <w:noProof/>
          <w:lang w:val="en-US"/>
        </w:rPr>
        <w:t>(21)</w:t>
      </w:r>
      <w:r w:rsidR="00E15B8C" w:rsidRPr="00845F81">
        <w:fldChar w:fldCharType="end"/>
      </w:r>
      <w:r w:rsidR="00E20940" w:rsidRPr="0013600D">
        <w:rPr>
          <w:lang w:val="en-US"/>
        </w:rPr>
        <w:t>.</w:t>
      </w:r>
      <w:r w:rsidR="00122D50" w:rsidRPr="0013600D">
        <w:rPr>
          <w:lang w:val="en-US"/>
        </w:rPr>
        <w:t xml:space="preserve"> </w:t>
      </w:r>
      <w:r w:rsidR="00E20940" w:rsidRPr="0013600D">
        <w:rPr>
          <w:lang w:val="en-US"/>
        </w:rPr>
        <w:t>R</w:t>
      </w:r>
      <w:r w:rsidR="00122D50" w:rsidRPr="0013600D">
        <w:rPr>
          <w:lang w:val="en-US"/>
        </w:rPr>
        <w:t xml:space="preserve">ubber bullets have been cited </w:t>
      </w:r>
      <w:r w:rsidR="00D41248" w:rsidRPr="0013600D">
        <w:rPr>
          <w:lang w:val="en-US"/>
        </w:rPr>
        <w:t>for causing</w:t>
      </w:r>
      <w:r w:rsidR="00122D50" w:rsidRPr="0013600D">
        <w:rPr>
          <w:lang w:val="en-US"/>
        </w:rPr>
        <w:t xml:space="preserve"> eye injuries, lacerations, contusions, and hematoma</w:t>
      </w:r>
      <w:r w:rsidR="00F77103" w:rsidRPr="0013600D">
        <w:rPr>
          <w:lang w:val="en-US"/>
        </w:rPr>
        <w:t xml:space="preserve"> </w:t>
      </w:r>
      <w:r w:rsidR="00E15B8C" w:rsidRPr="00845F81">
        <w:fldChar w:fldCharType="begin">
          <w:fldData xml:space="preserve">PEVuZE5vdGU+PENpdGU+PEF1dGhvcj5CYWxvdXJpczwvQXV0aG9yPjxSZWNOdW0+MzY8L1JlY051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</w:fldData>
        </w:fldChar>
      </w:r>
      <w:r w:rsidR="00CB628F" w:rsidRPr="0013600D">
        <w:rPr>
          <w:lang w:val="en-US"/>
        </w:rPr>
        <w:instrText xml:space="preserve"> ADDIN EN.CITE </w:instrText>
      </w:r>
      <w:r w:rsidR="00CB628F" w:rsidRPr="00E27F73">
        <w:fldChar w:fldCharType="begin">
          <w:fldData xml:space="preserve">PEVuZE5vdGU+PENpdGU+PEF1dGhvcj5CYWxvdXJpczwvQXV0aG9yPjxSZWNOdW0+MzY8L1JlY051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</w:fldData>
        </w:fldChar>
      </w:r>
      <w:r w:rsidR="00CB628F" w:rsidRPr="0013600D">
        <w:rPr>
          <w:lang w:val="en-US"/>
        </w:rPr>
        <w:instrText xml:space="preserve"> ADDIN EN.CITE.DATA </w:instrText>
      </w:r>
      <w:r w:rsidR="00CB628F" w:rsidRPr="00E27F73">
        <w:fldChar w:fldCharType="end"/>
      </w:r>
      <w:r w:rsidR="00E15B8C" w:rsidRPr="00845F81">
        <w:fldChar w:fldCharType="separate"/>
      </w:r>
      <w:r w:rsidR="00CB628F" w:rsidRPr="0013600D">
        <w:rPr>
          <w:noProof/>
          <w:lang w:val="en-US"/>
        </w:rPr>
        <w:t>(22-25)</w:t>
      </w:r>
      <w:r w:rsidR="00E15B8C" w:rsidRPr="00845F81">
        <w:fldChar w:fldCharType="end"/>
      </w:r>
      <w:r w:rsidR="00F77103" w:rsidRPr="0013600D">
        <w:rPr>
          <w:lang w:val="en-US"/>
        </w:rPr>
        <w:t>.</w:t>
      </w:r>
      <w:r w:rsidR="00122D50" w:rsidRPr="0013600D">
        <w:rPr>
          <w:lang w:val="en-US"/>
        </w:rPr>
        <w:t xml:space="preserve"> Burns and physical blows from batons, bottles, bricks, boots, and other objects also account for physical injury during protests</w:t>
      </w:r>
      <w:r w:rsidR="00F77103" w:rsidRPr="0013600D">
        <w:rPr>
          <w:lang w:val="en-US"/>
        </w:rPr>
        <w:t xml:space="preserve"> </w:t>
      </w:r>
      <w:r w:rsidR="00E15B8C" w:rsidRPr="00845F81">
        <w:fldChar w:fldCharType="begin">
          <w:fldData xml:space="preserve">PEVuZE5vdGU+PENpdGU+PEF1dGhvcj5Sb2Ryw61ndWV6PC9BdXRob3I+PFllYXI+MjAyMDwvWWVh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</w:fldData>
        </w:fldChar>
      </w:r>
      <w:r w:rsidR="00CB628F" w:rsidRPr="0013600D">
        <w:rPr>
          <w:lang w:val="en-US"/>
        </w:rPr>
        <w:instrText xml:space="preserve"> ADDIN EN.CITE </w:instrText>
      </w:r>
      <w:r w:rsidR="00CB628F">
        <w:fldChar w:fldCharType="begin">
          <w:fldData xml:space="preserve">PEVuZE5vdGU+PENpdGU+PEF1dGhvcj5Sb2Ryw61ndWV6PC9BdXRob3I+PFllYXI+MjAyMDwvWWVh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</w:fldData>
        </w:fldChar>
      </w:r>
      <w:r w:rsidR="00CB628F" w:rsidRPr="0013600D">
        <w:rPr>
          <w:lang w:val="en-US"/>
        </w:rPr>
        <w:instrText xml:space="preserve"> ADDIN EN.CITE.DATA </w:instrText>
      </w:r>
      <w:r w:rsidR="00CB628F">
        <w:fldChar w:fldCharType="end"/>
      </w:r>
      <w:r w:rsidR="00E15B8C" w:rsidRPr="00845F81">
        <w:fldChar w:fldCharType="separate"/>
      </w:r>
      <w:r w:rsidR="00CB628F" w:rsidRPr="0013600D">
        <w:rPr>
          <w:noProof/>
          <w:lang w:val="en-US"/>
        </w:rPr>
        <w:t>(21, 24)</w:t>
      </w:r>
      <w:r w:rsidR="00E15B8C" w:rsidRPr="00845F81">
        <w:fldChar w:fldCharType="end"/>
      </w:r>
      <w:r w:rsidR="00F77103" w:rsidRPr="0013600D">
        <w:rPr>
          <w:lang w:val="en-US"/>
        </w:rPr>
        <w:t xml:space="preserve">. </w:t>
      </w:r>
      <w:r w:rsidR="00FD4CC2" w:rsidRPr="0013600D">
        <w:rPr>
          <w:lang w:val="en-US"/>
        </w:rPr>
        <w:t>The</w:t>
      </w:r>
      <w:r w:rsidR="00122D50" w:rsidRPr="0013600D">
        <w:rPr>
          <w:lang w:val="en-US"/>
        </w:rPr>
        <w:t xml:space="preserve"> use of tear gases</w:t>
      </w:r>
      <w:r w:rsidR="00CC7D36" w:rsidRPr="0013600D">
        <w:rPr>
          <w:lang w:val="en-US"/>
        </w:rPr>
        <w:t xml:space="preserve"> </w:t>
      </w:r>
      <w:r w:rsidR="00FD4CC2" w:rsidRPr="0013600D">
        <w:rPr>
          <w:lang w:val="en-US"/>
        </w:rPr>
        <w:t>—</w:t>
      </w:r>
      <w:r w:rsidR="00122D50" w:rsidRPr="0013600D">
        <w:rPr>
          <w:lang w:val="en-US"/>
        </w:rPr>
        <w:t>a subset of riot control agents that cause tears, eye pain, and difficulty keeping the eyes open</w:t>
      </w:r>
      <w:r w:rsidR="00FD4CC2" w:rsidRPr="0013600D">
        <w:rPr>
          <w:lang w:val="en-US"/>
        </w:rPr>
        <w:t>—</w:t>
      </w:r>
      <w:r w:rsidR="00CC7D36" w:rsidRPr="0013600D">
        <w:rPr>
          <w:lang w:val="en-US"/>
        </w:rPr>
        <w:t xml:space="preserve"> </w:t>
      </w:r>
      <w:r w:rsidR="00E20940" w:rsidRPr="0013600D">
        <w:rPr>
          <w:lang w:val="en-US"/>
        </w:rPr>
        <w:t xml:space="preserve">has been associated </w:t>
      </w:r>
      <w:r w:rsidR="00660C2A" w:rsidRPr="0013600D">
        <w:rPr>
          <w:lang w:val="en-US"/>
        </w:rPr>
        <w:t>with</w:t>
      </w:r>
      <w:r w:rsidR="00E20940" w:rsidRPr="0013600D">
        <w:rPr>
          <w:lang w:val="en-US"/>
        </w:rPr>
        <w:t xml:space="preserve"> short and long-term effects on the respiratory system</w:t>
      </w:r>
      <w:r w:rsidR="00661A84" w:rsidRPr="0013600D">
        <w:rPr>
          <w:lang w:val="en-US"/>
        </w:rPr>
        <w:t xml:space="preserve"> </w:t>
      </w:r>
      <w:r w:rsidR="00E15B8C" w:rsidRPr="00845F81">
        <w:fldChar w:fldCharType="begin">
          <w:fldData xml:space="preserve">PEVuZE5vdGU+PENpdGU+PEF1dGhvcj5Sb2Ryw61ndWV6PC9BdXRob3I+PFllYXI+MjAyMDwvWWVh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</w:fldData>
        </w:fldChar>
      </w:r>
      <w:r w:rsidR="00CB628F" w:rsidRPr="0013600D">
        <w:rPr>
          <w:lang w:val="en-US"/>
        </w:rPr>
        <w:instrText xml:space="preserve"> ADDIN EN.CITE </w:instrText>
      </w:r>
      <w:r w:rsidR="00CB628F">
        <w:fldChar w:fldCharType="begin">
          <w:fldData xml:space="preserve">PEVuZE5vdGU+PENpdGU+PEF1dGhvcj5Sb2Ryw61ndWV6PC9BdXRob3I+PFllYXI+MjAyMDwvWWVh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</w:fldData>
        </w:fldChar>
      </w:r>
      <w:r w:rsidR="00CB628F" w:rsidRPr="0013600D">
        <w:rPr>
          <w:lang w:val="en-US"/>
        </w:rPr>
        <w:instrText xml:space="preserve"> ADDIN EN.CITE.DATA </w:instrText>
      </w:r>
      <w:r w:rsidR="00CB628F">
        <w:fldChar w:fldCharType="end"/>
      </w:r>
      <w:r w:rsidR="00E15B8C" w:rsidRPr="00845F81">
        <w:fldChar w:fldCharType="separate"/>
      </w:r>
      <w:r w:rsidR="00CB628F" w:rsidRPr="0013600D">
        <w:rPr>
          <w:noProof/>
          <w:lang w:val="en-US"/>
        </w:rPr>
        <w:t>(17, 21, 25-28)</w:t>
      </w:r>
      <w:r w:rsidR="00E15B8C" w:rsidRPr="00845F81">
        <w:fldChar w:fldCharType="end"/>
      </w:r>
      <w:r w:rsidR="00E20940" w:rsidRPr="0013600D">
        <w:rPr>
          <w:lang w:val="en-US"/>
        </w:rPr>
        <w:t xml:space="preserve">. </w:t>
      </w:r>
      <w:r w:rsidR="00F3317C" w:rsidRPr="0013600D">
        <w:rPr>
          <w:lang w:val="en-US"/>
        </w:rPr>
        <w:t>Thus</w:t>
      </w:r>
      <w:r w:rsidR="00E86F15" w:rsidRPr="0013600D">
        <w:rPr>
          <w:lang w:val="en-US"/>
        </w:rPr>
        <w:t xml:space="preserve">, the more immediate </w:t>
      </w:r>
      <w:r w:rsidR="00F3317C" w:rsidRPr="0013600D">
        <w:rPr>
          <w:lang w:val="en-US"/>
        </w:rPr>
        <w:t xml:space="preserve">and direct </w:t>
      </w:r>
      <w:r w:rsidR="00E86F15" w:rsidRPr="0013600D">
        <w:rPr>
          <w:lang w:val="en-US"/>
        </w:rPr>
        <w:t xml:space="preserve">exposure consequences </w:t>
      </w:r>
      <w:r w:rsidR="003C4EC2" w:rsidRPr="0013600D">
        <w:rPr>
          <w:lang w:val="en-US"/>
        </w:rPr>
        <w:t xml:space="preserve">of crowd control techniques </w:t>
      </w:r>
      <w:r w:rsidR="00E86F15" w:rsidRPr="0013600D">
        <w:rPr>
          <w:lang w:val="en-US"/>
        </w:rPr>
        <w:t>are dermatologic</w:t>
      </w:r>
      <w:r w:rsidR="00E15B8C" w:rsidRPr="0013600D">
        <w:rPr>
          <w:lang w:val="en-US"/>
        </w:rPr>
        <w:t>al</w:t>
      </w:r>
      <w:r w:rsidR="00E86F15" w:rsidRPr="0013600D">
        <w:rPr>
          <w:lang w:val="en-US"/>
        </w:rPr>
        <w:t xml:space="preserve"> (e.g.</w:t>
      </w:r>
      <w:r w:rsidR="00D41248" w:rsidRPr="0013600D">
        <w:rPr>
          <w:lang w:val="en-US"/>
        </w:rPr>
        <w:t>,</w:t>
      </w:r>
      <w:r w:rsidR="00E86F15" w:rsidRPr="0013600D">
        <w:rPr>
          <w:lang w:val="en-US"/>
        </w:rPr>
        <w:t xml:space="preserve"> irritation, dermatitis, skin rashes), traumatological (injuries and disabilities)</w:t>
      </w:r>
      <w:r w:rsidR="00D41248" w:rsidRPr="0013600D">
        <w:rPr>
          <w:lang w:val="en-US"/>
        </w:rPr>
        <w:t>,</w:t>
      </w:r>
      <w:r w:rsidR="00E86F15" w:rsidRPr="0013600D">
        <w:rPr>
          <w:lang w:val="en-US"/>
        </w:rPr>
        <w:t xml:space="preserve"> and respiratory (e.g.</w:t>
      </w:r>
      <w:r w:rsidR="00D41248" w:rsidRPr="0013600D">
        <w:rPr>
          <w:lang w:val="en-US"/>
        </w:rPr>
        <w:t>,</w:t>
      </w:r>
      <w:r w:rsidR="00E86F15" w:rsidRPr="0013600D">
        <w:rPr>
          <w:lang w:val="en-US"/>
        </w:rPr>
        <w:t xml:space="preserve"> dyspnea, coughing, choking</w:t>
      </w:r>
      <w:r w:rsidR="00D41248" w:rsidRPr="0013600D">
        <w:rPr>
          <w:lang w:val="en-US"/>
        </w:rPr>
        <w:t>,</w:t>
      </w:r>
      <w:r w:rsidR="00E86F15" w:rsidRPr="0013600D">
        <w:rPr>
          <w:lang w:val="en-US"/>
        </w:rPr>
        <w:t xml:space="preserve"> and chest tightness) </w:t>
      </w:r>
      <w:r w:rsidR="00D51BF3" w:rsidRPr="00845F81">
        <w:fldChar w:fldCharType="begin">
          <w:fldData xml:space="preserve">PEVuZE5vdGU+PENpdGU+PEF1dGhvcj5DZW50ZXJzIGZvciBEaXNlYXNlIENvbnRyb2wgYW5kIFBy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</w:fldData>
        </w:fldChar>
      </w:r>
      <w:r w:rsidR="00CB628F" w:rsidRPr="0013600D">
        <w:rPr>
          <w:lang w:val="en-US"/>
        </w:rPr>
        <w:instrText xml:space="preserve"> ADDIN EN.CITE </w:instrText>
      </w:r>
      <w:r w:rsidR="00CB628F">
        <w:fldChar w:fldCharType="begin">
          <w:fldData xml:space="preserve">PEVuZE5vdGU+PENpdGU+PEF1dGhvcj5DZW50ZXJzIGZvciBEaXNlYXNlIENvbnRyb2wgYW5kIFBy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</w:fldData>
        </w:fldChar>
      </w:r>
      <w:r w:rsidR="00CB628F" w:rsidRPr="0013600D">
        <w:rPr>
          <w:lang w:val="en-US"/>
        </w:rPr>
        <w:instrText xml:space="preserve"> ADDIN EN.CITE.DATA </w:instrText>
      </w:r>
      <w:r w:rsidR="00CB628F">
        <w:fldChar w:fldCharType="end"/>
      </w:r>
      <w:r w:rsidR="00D51BF3" w:rsidRPr="00845F81">
        <w:fldChar w:fldCharType="separate"/>
      </w:r>
      <w:r w:rsidR="00CB628F" w:rsidRPr="0013600D">
        <w:rPr>
          <w:noProof/>
          <w:lang w:val="en-US"/>
        </w:rPr>
        <w:t>(29, 30)</w:t>
      </w:r>
      <w:r w:rsidR="00D51BF3" w:rsidRPr="00845F81">
        <w:fldChar w:fldCharType="end"/>
      </w:r>
      <w:r w:rsidR="00E15B8C" w:rsidRPr="0013600D">
        <w:rPr>
          <w:lang w:val="en-US"/>
        </w:rPr>
        <w:t>.</w:t>
      </w:r>
    </w:p>
    <w:p w14:paraId="0E2D1566" w14:textId="6129760D" w:rsidR="00E230CC" w:rsidRPr="0013600D" w:rsidRDefault="000E3BE5" w:rsidP="00711C17">
      <w:pPr>
        <w:spacing w:line="480" w:lineRule="auto"/>
        <w:ind w:firstLine="720"/>
        <w:jc w:val="both"/>
        <w:rPr>
          <w:lang w:val="en-US"/>
        </w:rPr>
      </w:pPr>
      <w:r w:rsidRPr="0013600D">
        <w:rPr>
          <w:lang w:val="en-US"/>
        </w:rPr>
        <w:t xml:space="preserve">Despite </w:t>
      </w:r>
      <w:r w:rsidR="005109D5" w:rsidRPr="0013600D">
        <w:rPr>
          <w:lang w:val="en-US"/>
        </w:rPr>
        <w:t>the burden on overall health and well-being</w:t>
      </w:r>
      <w:r w:rsidR="00E20940" w:rsidRPr="0013600D">
        <w:rPr>
          <w:lang w:val="en-US"/>
        </w:rPr>
        <w:t xml:space="preserve">, </w:t>
      </w:r>
      <w:r w:rsidRPr="0013600D">
        <w:rPr>
          <w:lang w:val="en-US"/>
        </w:rPr>
        <w:t>evidence regarding th</w:t>
      </w:r>
      <w:r w:rsidR="005E219D" w:rsidRPr="0013600D">
        <w:rPr>
          <w:lang w:val="en-US"/>
        </w:rPr>
        <w:t>e effects of social movements on health</w:t>
      </w:r>
      <w:r w:rsidR="00E20940" w:rsidRPr="0013600D">
        <w:rPr>
          <w:lang w:val="en-US"/>
        </w:rPr>
        <w:t xml:space="preserve"> </w:t>
      </w:r>
      <w:r w:rsidRPr="0013600D">
        <w:rPr>
          <w:lang w:val="en-US"/>
        </w:rPr>
        <w:t>is still lacking</w:t>
      </w:r>
      <w:r w:rsidR="00E20940" w:rsidRPr="0013600D">
        <w:rPr>
          <w:lang w:val="en-US"/>
        </w:rPr>
        <w:t xml:space="preserve">. </w:t>
      </w:r>
      <w:r w:rsidR="0063337C" w:rsidRPr="0013600D">
        <w:rPr>
          <w:lang w:val="en-US"/>
        </w:rPr>
        <w:t>To our knowledge, i</w:t>
      </w:r>
      <w:r w:rsidR="00660C2A" w:rsidRPr="0013600D">
        <w:rPr>
          <w:lang w:val="en-US"/>
        </w:rPr>
        <w:t>t has not yet been studied w</w:t>
      </w:r>
      <w:r w:rsidR="00E20940" w:rsidRPr="0013600D">
        <w:rPr>
          <w:lang w:val="en-US"/>
        </w:rPr>
        <w:t xml:space="preserve">hether </w:t>
      </w:r>
      <w:r w:rsidR="005E219D" w:rsidRPr="0013600D">
        <w:rPr>
          <w:lang w:val="en-US"/>
        </w:rPr>
        <w:t xml:space="preserve">social movements and </w:t>
      </w:r>
      <w:r w:rsidR="00E20940" w:rsidRPr="0013600D">
        <w:rPr>
          <w:lang w:val="en-US"/>
        </w:rPr>
        <w:t xml:space="preserve">crowd control during civil </w:t>
      </w:r>
      <w:r w:rsidR="0063337C" w:rsidRPr="0013600D">
        <w:rPr>
          <w:lang w:val="en-US"/>
        </w:rPr>
        <w:t xml:space="preserve">unrest affect the admission rate or </w:t>
      </w:r>
      <w:r w:rsidR="00E20940" w:rsidRPr="0013600D">
        <w:rPr>
          <w:lang w:val="en-US"/>
        </w:rPr>
        <w:t>severity of</w:t>
      </w:r>
      <w:r w:rsidR="005E219D" w:rsidRPr="0013600D">
        <w:rPr>
          <w:lang w:val="en-US"/>
        </w:rPr>
        <w:t xml:space="preserve"> </w:t>
      </w:r>
      <w:r w:rsidR="005109D5" w:rsidRPr="0013600D">
        <w:rPr>
          <w:lang w:val="en-US"/>
        </w:rPr>
        <w:t xml:space="preserve">trauma </w:t>
      </w:r>
      <w:r w:rsidR="0063337C" w:rsidRPr="0013600D">
        <w:rPr>
          <w:lang w:val="en-US"/>
        </w:rPr>
        <w:t xml:space="preserve">and respiratory </w:t>
      </w:r>
      <w:r w:rsidR="00FD4CC2" w:rsidRPr="0013600D">
        <w:rPr>
          <w:lang w:val="en-US"/>
        </w:rPr>
        <w:t>cases</w:t>
      </w:r>
      <w:r w:rsidR="0063337C" w:rsidRPr="0013600D">
        <w:rPr>
          <w:lang w:val="en-US"/>
        </w:rPr>
        <w:t xml:space="preserve"> </w:t>
      </w:r>
      <w:r w:rsidR="00E20940" w:rsidRPr="0013600D">
        <w:rPr>
          <w:lang w:val="en-US"/>
        </w:rPr>
        <w:t xml:space="preserve">at the population </w:t>
      </w:r>
      <w:r w:rsidR="00660C2A" w:rsidRPr="0013600D">
        <w:rPr>
          <w:lang w:val="en-US"/>
        </w:rPr>
        <w:t>level</w:t>
      </w:r>
      <w:r w:rsidR="00E20940" w:rsidRPr="0013600D">
        <w:rPr>
          <w:lang w:val="en-US"/>
        </w:rPr>
        <w:t>.</w:t>
      </w:r>
      <w:r w:rsidRPr="0013600D">
        <w:rPr>
          <w:lang w:val="en-US"/>
        </w:rPr>
        <w:t xml:space="preserve"> </w:t>
      </w:r>
    </w:p>
    <w:p w14:paraId="2FB69AA6" w14:textId="0EA2B594" w:rsidR="0040344C" w:rsidRPr="0013600D" w:rsidRDefault="000E3BE5" w:rsidP="00711C17">
      <w:pPr>
        <w:spacing w:line="480" w:lineRule="auto"/>
        <w:ind w:firstLine="720"/>
        <w:jc w:val="both"/>
        <w:rPr>
          <w:color w:val="000000"/>
          <w:lang w:val="en-US"/>
        </w:rPr>
      </w:pPr>
      <w:r w:rsidRPr="0013600D">
        <w:rPr>
          <w:lang w:val="en-US"/>
        </w:rPr>
        <w:t>In this study</w:t>
      </w:r>
      <w:r w:rsidR="00793A59" w:rsidRPr="0013600D">
        <w:rPr>
          <w:lang w:val="en-US"/>
        </w:rPr>
        <w:t>,</w:t>
      </w:r>
      <w:r w:rsidRPr="0013600D">
        <w:rPr>
          <w:lang w:val="en-US"/>
        </w:rPr>
        <w:t xml:space="preserve"> w</w:t>
      </w:r>
      <w:r w:rsidR="008B2681" w:rsidRPr="0013600D">
        <w:rPr>
          <w:lang w:val="en-US"/>
        </w:rPr>
        <w:t>e</w:t>
      </w:r>
      <w:r w:rsidR="0063337C" w:rsidRPr="0013600D">
        <w:rPr>
          <w:color w:val="000000"/>
          <w:lang w:val="en-US"/>
        </w:rPr>
        <w:t xml:space="preserve"> </w:t>
      </w:r>
      <w:r w:rsidR="00E20940" w:rsidRPr="0013600D">
        <w:rPr>
          <w:color w:val="000000"/>
          <w:lang w:val="en-US"/>
        </w:rPr>
        <w:t>aim</w:t>
      </w:r>
      <w:r w:rsidR="0063337C" w:rsidRPr="0013600D">
        <w:rPr>
          <w:color w:val="000000"/>
          <w:lang w:val="en-US"/>
        </w:rPr>
        <w:t>ed</w:t>
      </w:r>
      <w:r w:rsidR="00E20940" w:rsidRPr="0013600D">
        <w:rPr>
          <w:color w:val="000000"/>
          <w:lang w:val="en-US"/>
        </w:rPr>
        <w:t xml:space="preserve"> to quantify the effects of the October 2019 Chilean protests </w:t>
      </w:r>
      <w:r w:rsidR="001A5E0B" w:rsidRPr="0013600D">
        <w:rPr>
          <w:color w:val="000000"/>
          <w:lang w:val="en-US"/>
        </w:rPr>
        <w:t xml:space="preserve">and crowd-control techniques </w:t>
      </w:r>
      <w:r w:rsidR="00E20940" w:rsidRPr="0013600D">
        <w:rPr>
          <w:color w:val="000000"/>
          <w:lang w:val="en-US"/>
        </w:rPr>
        <w:t xml:space="preserve">on </w:t>
      </w:r>
      <w:r w:rsidR="00716620" w:rsidRPr="0013600D">
        <w:rPr>
          <w:color w:val="000000"/>
          <w:lang w:val="en-US"/>
        </w:rPr>
        <w:t xml:space="preserve">emergency </w:t>
      </w:r>
      <w:r w:rsidR="00E20940" w:rsidRPr="0013600D">
        <w:rPr>
          <w:color w:val="000000"/>
          <w:lang w:val="en-US"/>
        </w:rPr>
        <w:t xml:space="preserve">health system services utilization and inpatient admission rates </w:t>
      </w:r>
      <w:r w:rsidR="0063337C" w:rsidRPr="0013600D">
        <w:rPr>
          <w:color w:val="000000"/>
          <w:lang w:val="en-US"/>
        </w:rPr>
        <w:t xml:space="preserve">in three large public hospitals </w:t>
      </w:r>
      <w:r w:rsidR="0063337C" w:rsidRPr="0013600D">
        <w:rPr>
          <w:lang w:val="en-US"/>
        </w:rPr>
        <w:t>near the protest</w:t>
      </w:r>
      <w:r w:rsidR="00D41248" w:rsidRPr="0013600D">
        <w:rPr>
          <w:lang w:val="en-US"/>
        </w:rPr>
        <w:t>'</w:t>
      </w:r>
      <w:r w:rsidR="0063337C" w:rsidRPr="0013600D">
        <w:rPr>
          <w:lang w:val="en-US"/>
        </w:rPr>
        <w:t>s focal point in Santiago</w:t>
      </w:r>
      <w:r w:rsidR="00E20940" w:rsidRPr="0013600D">
        <w:rPr>
          <w:color w:val="000000"/>
          <w:lang w:val="en-US"/>
        </w:rPr>
        <w:t>.</w:t>
      </w:r>
    </w:p>
    <w:p w14:paraId="4AA4D8C5" w14:textId="25D8434A" w:rsidR="00F231D4" w:rsidRPr="00845F81" w:rsidRDefault="00F231D4" w:rsidP="00711C17">
      <w:pPr>
        <w:pStyle w:val="Ttulo1"/>
        <w:spacing w:line="480" w:lineRule="auto"/>
        <w:rPr>
          <w:rFonts w:ascii="Times New Roman" w:hAnsi="Times New Roman" w:cs="Times New Roman"/>
          <w:b/>
          <w:bCs/>
          <w:color w:val="auto"/>
          <w:sz w:val="24"/>
          <w:szCs w:val="24"/>
        </w:rPr>
      </w:pPr>
      <w:r w:rsidRPr="00B86029">
        <w:rPr>
          <w:rFonts w:ascii="Times New Roman" w:hAnsi="Times New Roman" w:cs="Times New Roman"/>
          <w:b/>
          <w:bCs/>
          <w:color w:val="auto"/>
          <w:sz w:val="24"/>
          <w:szCs w:val="24"/>
        </w:rPr>
        <w:t>Method</w:t>
      </w:r>
      <w:r w:rsidRPr="00CC0D58">
        <w:rPr>
          <w:rFonts w:ascii="Times New Roman" w:hAnsi="Times New Roman" w:cs="Times New Roman"/>
          <w:b/>
          <w:bCs/>
          <w:color w:val="auto"/>
          <w:sz w:val="24"/>
          <w:szCs w:val="24"/>
        </w:rPr>
        <w:t>s</w:t>
      </w:r>
    </w:p>
    <w:p w14:paraId="110F5C76" w14:textId="2D55212D" w:rsidR="00122D50" w:rsidRPr="0013600D" w:rsidRDefault="00FB432A" w:rsidP="00711C17">
      <w:pPr>
        <w:spacing w:line="480" w:lineRule="auto"/>
        <w:jc w:val="both"/>
        <w:rPr>
          <w:bCs/>
          <w:i/>
          <w:lang w:val="en-US"/>
        </w:rPr>
      </w:pPr>
      <w:r w:rsidRPr="0013600D">
        <w:rPr>
          <w:bCs/>
          <w:i/>
          <w:lang w:val="en-US"/>
        </w:rPr>
        <w:t>Design</w:t>
      </w:r>
    </w:p>
    <w:p w14:paraId="69542953" w14:textId="131CB4FA" w:rsidR="00FB432A" w:rsidRPr="0013600D" w:rsidRDefault="0063337C" w:rsidP="00711C17">
      <w:pPr>
        <w:spacing w:line="480" w:lineRule="auto"/>
        <w:ind w:firstLine="720"/>
        <w:jc w:val="both"/>
        <w:rPr>
          <w:lang w:val="en-US"/>
        </w:rPr>
      </w:pPr>
      <w:r w:rsidRPr="0013600D">
        <w:rPr>
          <w:lang w:val="en-US"/>
        </w:rPr>
        <w:t>We used</w:t>
      </w:r>
      <w:r w:rsidR="00FB432A" w:rsidRPr="0013600D">
        <w:rPr>
          <w:lang w:val="en-US"/>
        </w:rPr>
        <w:t xml:space="preserve"> a</w:t>
      </w:r>
      <w:r w:rsidRPr="0013600D">
        <w:rPr>
          <w:lang w:val="en-US"/>
        </w:rPr>
        <w:t>n</w:t>
      </w:r>
      <w:r w:rsidR="00FB432A" w:rsidRPr="0013600D">
        <w:rPr>
          <w:lang w:val="en-US"/>
        </w:rPr>
        <w:t xml:space="preserve"> interrupted time series analysis of </w:t>
      </w:r>
      <w:r w:rsidR="0049497C" w:rsidRPr="0013600D">
        <w:rPr>
          <w:lang w:val="en-US"/>
        </w:rPr>
        <w:t>aggregated weekly</w:t>
      </w:r>
      <w:r w:rsidR="00FB432A" w:rsidRPr="0013600D">
        <w:rPr>
          <w:lang w:val="en-US"/>
        </w:rPr>
        <w:t xml:space="preserve"> hospital </w:t>
      </w:r>
      <w:r w:rsidR="00AC6DE6" w:rsidRPr="0013600D">
        <w:rPr>
          <w:lang w:val="en-US"/>
        </w:rPr>
        <w:t>ED</w:t>
      </w:r>
      <w:r w:rsidR="00FB432A" w:rsidRPr="0013600D">
        <w:rPr>
          <w:lang w:val="en-US"/>
        </w:rPr>
        <w:t xml:space="preserve"> admissions.</w:t>
      </w:r>
      <w:r w:rsidR="00452C2E" w:rsidRPr="0013600D">
        <w:rPr>
          <w:lang w:val="en-US"/>
        </w:rPr>
        <w:t xml:space="preserve"> </w:t>
      </w:r>
      <w:r w:rsidR="00CA0A9D" w:rsidRPr="0013600D">
        <w:rPr>
          <w:lang w:val="en-US"/>
        </w:rPr>
        <w:t>The total d</w:t>
      </w:r>
      <w:r w:rsidR="00C915BA" w:rsidRPr="0013600D">
        <w:rPr>
          <w:lang w:val="en-US"/>
        </w:rPr>
        <w:t>aily</w:t>
      </w:r>
      <w:r w:rsidR="00E926B0" w:rsidRPr="0013600D">
        <w:rPr>
          <w:lang w:val="en-US"/>
        </w:rPr>
        <w:t xml:space="preserve"> </w:t>
      </w:r>
      <w:r w:rsidR="00C915BA" w:rsidRPr="0013600D">
        <w:rPr>
          <w:lang w:val="en-US"/>
        </w:rPr>
        <w:t xml:space="preserve">emergency admission data </w:t>
      </w:r>
      <w:r w:rsidR="00FB432A" w:rsidRPr="0013600D">
        <w:rPr>
          <w:lang w:val="en-US"/>
        </w:rPr>
        <w:t xml:space="preserve">of three major public hospitals in Santiago </w:t>
      </w:r>
      <w:r w:rsidR="00C915BA" w:rsidRPr="0013600D">
        <w:rPr>
          <w:lang w:val="en-US"/>
        </w:rPr>
        <w:t xml:space="preserve">was gathered from 2015 to 2019 </w:t>
      </w:r>
      <w:r w:rsidR="00FB432A" w:rsidRPr="0013600D">
        <w:rPr>
          <w:lang w:val="en-US"/>
        </w:rPr>
        <w:t>for both consultations and hospitalizations</w:t>
      </w:r>
      <w:r w:rsidR="00AB746A" w:rsidRPr="0013600D">
        <w:rPr>
          <w:lang w:val="en-US"/>
        </w:rPr>
        <w:t xml:space="preserve"> and aggregated into a weekly basis</w:t>
      </w:r>
      <w:r w:rsidR="00E926B0" w:rsidRPr="0013600D">
        <w:rPr>
          <w:lang w:val="en-US"/>
        </w:rPr>
        <w:t>.</w:t>
      </w:r>
      <w:r w:rsidR="0049497C" w:rsidRPr="0013600D">
        <w:rPr>
          <w:lang w:val="en-US"/>
        </w:rPr>
        <w:t xml:space="preserve"> </w:t>
      </w:r>
      <w:r w:rsidR="00E926B0" w:rsidRPr="0013600D">
        <w:rPr>
          <w:lang w:val="en-US"/>
        </w:rPr>
        <w:t xml:space="preserve"> </w:t>
      </w:r>
      <w:r w:rsidR="0040344C" w:rsidRPr="0013600D">
        <w:rPr>
          <w:lang w:val="en-US"/>
        </w:rPr>
        <w:lastRenderedPageBreak/>
        <w:t>T</w:t>
      </w:r>
      <w:r w:rsidR="00AC6DE6" w:rsidRPr="0013600D">
        <w:rPr>
          <w:lang w:val="en-US"/>
        </w:rPr>
        <w:t>he</w:t>
      </w:r>
      <w:r w:rsidR="00E15B8C" w:rsidRPr="0013600D">
        <w:rPr>
          <w:lang w:val="en-US"/>
        </w:rPr>
        <w:t xml:space="preserve"> data was then</w:t>
      </w:r>
      <w:r w:rsidR="0040344C" w:rsidRPr="0013600D">
        <w:rPr>
          <w:lang w:val="en-US"/>
        </w:rPr>
        <w:t xml:space="preserve"> refined to isolate cases from ages 15-64 </w:t>
      </w:r>
      <w:r w:rsidR="00AC6DE6" w:rsidRPr="0013600D">
        <w:rPr>
          <w:lang w:val="en-US"/>
        </w:rPr>
        <w:t>(</w:t>
      </w:r>
      <w:r w:rsidR="005109D5" w:rsidRPr="0013600D">
        <w:rPr>
          <w:lang w:val="en-US"/>
        </w:rPr>
        <w:t xml:space="preserve">as </w:t>
      </w:r>
      <w:r w:rsidR="00E15B8C" w:rsidRPr="0013600D">
        <w:rPr>
          <w:lang w:val="en-US"/>
        </w:rPr>
        <w:t>most proteste</w:t>
      </w:r>
      <w:r w:rsidR="0040344C" w:rsidRPr="0013600D">
        <w:rPr>
          <w:lang w:val="en-US"/>
        </w:rPr>
        <w:t>rs were within this age range</w:t>
      </w:r>
      <w:r w:rsidR="00452C2E" w:rsidRPr="0013600D">
        <w:rPr>
          <w:lang w:val="en-US"/>
        </w:rPr>
        <w:t xml:space="preserve"> </w:t>
      </w:r>
      <w:r w:rsidR="00E15B8C" w:rsidRPr="00845F81">
        <w:fldChar w:fldCharType="begin"/>
      </w:r>
      <w:r w:rsidR="00CB628F" w:rsidRPr="0013600D">
        <w:rPr>
          <w:lang w:val="en-US"/>
        </w:rPr>
        <w:instrText xml:space="preserve"> ADDIN EN.CITE &lt;EndNote&gt;&lt;Cite&gt;&lt;Author&gt;Rodríguez&lt;/Author&gt;&lt;Year&gt;2020&lt;/Year&gt;&lt;RecNum&gt;35&lt;/RecNum&gt;&lt;DisplayText&gt;(21)&lt;/DisplayText&gt;&lt;record&gt;&lt;rec-number&gt;35&lt;/rec-number&gt;&lt;foreign-keys&gt;&lt;key app="EN" db-id="29zseaxacpxtd5esttl5ptxbp9ffvfp00vav" timestamp="1607206677"&gt;35&lt;/key&gt;&lt;/foreign-keys&gt;&lt;ref-type name="Journal Article"&gt;17&lt;/ref-type&gt;&lt;contributors&gt;&lt;authors&gt;&lt;author&gt;Rodríguez, Álvaro&lt;/author&gt;&lt;author&gt;Peña, Sebastián&lt;/author&gt;&lt;author&gt;Cavieres, Isabel&lt;/author&gt;&lt;author&gt;Vergara, María José&lt;/author&gt;&lt;author&gt;Pérez, Marcela&lt;/author&gt;&lt;author&gt;Campos, Miguel&lt;/author&gt;&lt;author&gt;Peredo, Daniel&lt;/author&gt;&lt;author&gt;Jorquera, Patricio&lt;/author&gt;&lt;author&gt;Palma, Rodrigo&lt;/author&gt;&lt;author&gt;Cortés, Dennis&lt;/author&gt;&lt;author&gt;López, Mauricio&lt;/author&gt;&lt;author&gt;Morales, Sergio&lt;/author&gt;&lt;/authors&gt;&lt;/contributors&gt;&lt;titles&gt;&lt;title&gt;Ocular trauma by kinetic impact projectiles during civil unrest in Chile&lt;/title&gt;&lt;secondary-title&gt;Eye&lt;/secondary-title&gt;&lt;/titles&gt;&lt;periodical&gt;&lt;full-title&gt;Eye&lt;/full-title&gt;&lt;/periodical&gt;&lt;dates&gt;&lt;year&gt;2020&lt;/year&gt;&lt;pub-dates&gt;&lt;date&gt;2020/08/24&lt;/date&gt;&lt;/pub-dates&gt;&lt;/dates&gt;&lt;isbn&gt;1476-5454&lt;/isbn&gt;&lt;urls&gt;&lt;related-urls&gt;&lt;url&gt;https://doi.org/10.1038/s41433-020-01146-w&lt;/url&gt;&lt;/related-urls&gt;&lt;/urls&gt;&lt;electronic-resource-num&gt;10.1038/s41433-020-01146-w&lt;/electronic-resource-num&gt;&lt;/record&gt;&lt;/Cite&gt;&lt;/EndNote&gt;</w:instrText>
      </w:r>
      <w:r w:rsidR="00E15B8C" w:rsidRPr="00845F81">
        <w:fldChar w:fldCharType="separate"/>
      </w:r>
      <w:r w:rsidR="00CB628F" w:rsidRPr="0013600D">
        <w:rPr>
          <w:noProof/>
          <w:lang w:val="en-US"/>
        </w:rPr>
        <w:t>(21)</w:t>
      </w:r>
      <w:r w:rsidR="00E15B8C" w:rsidRPr="00845F81">
        <w:fldChar w:fldCharType="end"/>
      </w:r>
      <w:r w:rsidR="00AC6DE6" w:rsidRPr="0013600D">
        <w:rPr>
          <w:lang w:val="en-US"/>
        </w:rPr>
        <w:t>)</w:t>
      </w:r>
      <w:r w:rsidR="00E15B8C" w:rsidRPr="0013600D">
        <w:rPr>
          <w:lang w:val="en-US"/>
        </w:rPr>
        <w:t>,</w:t>
      </w:r>
      <w:r w:rsidR="00AC6DE6" w:rsidRPr="0013600D">
        <w:rPr>
          <w:lang w:val="en-US"/>
        </w:rPr>
        <w:t xml:space="preserve"> and cases were defined </w:t>
      </w:r>
      <w:r w:rsidR="00EF40A8" w:rsidRPr="0013600D">
        <w:rPr>
          <w:lang w:val="en-US"/>
        </w:rPr>
        <w:t>according</w:t>
      </w:r>
      <w:r w:rsidR="00D41248" w:rsidRPr="0013600D">
        <w:rPr>
          <w:lang w:val="en-US"/>
        </w:rPr>
        <w:t xml:space="preserve"> to</w:t>
      </w:r>
      <w:r w:rsidR="00EF40A8" w:rsidRPr="0013600D">
        <w:rPr>
          <w:lang w:val="en-US"/>
        </w:rPr>
        <w:t xml:space="preserve"> their primary cause of admission.</w:t>
      </w:r>
    </w:p>
    <w:p w14:paraId="5E9E2A10" w14:textId="42A42B48" w:rsidR="00F948B9" w:rsidRPr="0013600D" w:rsidRDefault="00EA31B2" w:rsidP="00711C17">
      <w:pPr>
        <w:spacing w:line="480" w:lineRule="auto"/>
        <w:ind w:firstLine="720"/>
        <w:jc w:val="both"/>
        <w:rPr>
          <w:lang w:val="en-US"/>
        </w:rPr>
      </w:pPr>
      <w:r w:rsidRPr="0013600D">
        <w:rPr>
          <w:lang w:val="en-US"/>
        </w:rPr>
        <w:t>Chile</w:t>
      </w:r>
      <w:r w:rsidR="0063337C" w:rsidRPr="0013600D">
        <w:rPr>
          <w:lang w:val="en-US"/>
        </w:rPr>
        <w:t>’s capital</w:t>
      </w:r>
      <w:r w:rsidR="00AC6DE6" w:rsidRPr="0013600D">
        <w:rPr>
          <w:lang w:val="en-US"/>
        </w:rPr>
        <w:t>,</w:t>
      </w:r>
      <w:r w:rsidR="0063337C" w:rsidRPr="0013600D">
        <w:rPr>
          <w:lang w:val="en-US"/>
        </w:rPr>
        <w:t xml:space="preserve"> Santiago</w:t>
      </w:r>
      <w:r w:rsidR="00AC6DE6" w:rsidRPr="0013600D">
        <w:rPr>
          <w:lang w:val="en-US"/>
        </w:rPr>
        <w:t>,</w:t>
      </w:r>
      <w:r w:rsidRPr="0013600D">
        <w:rPr>
          <w:lang w:val="en-US"/>
        </w:rPr>
        <w:t xml:space="preserve"> was </w:t>
      </w:r>
      <w:r w:rsidR="0063337C" w:rsidRPr="0013600D">
        <w:rPr>
          <w:lang w:val="en-US"/>
        </w:rPr>
        <w:t xml:space="preserve">one of the </w:t>
      </w:r>
      <w:r w:rsidR="002542F4" w:rsidRPr="0013600D">
        <w:rPr>
          <w:lang w:val="en-US"/>
        </w:rPr>
        <w:t>most affected areas</w:t>
      </w:r>
      <w:r w:rsidRPr="0013600D">
        <w:rPr>
          <w:lang w:val="en-US"/>
        </w:rPr>
        <w:t xml:space="preserve"> by the social </w:t>
      </w:r>
      <w:r w:rsidR="0063337C" w:rsidRPr="0013600D">
        <w:rPr>
          <w:lang w:val="en-US"/>
        </w:rPr>
        <w:t>protests</w:t>
      </w:r>
      <w:r w:rsidRPr="0013600D">
        <w:rPr>
          <w:lang w:val="en-US"/>
        </w:rPr>
        <w:t xml:space="preserve"> in 2019,</w:t>
      </w:r>
      <w:r w:rsidR="00106307" w:rsidRPr="0013600D">
        <w:rPr>
          <w:lang w:val="en-US"/>
        </w:rPr>
        <w:t xml:space="preserve"> </w:t>
      </w:r>
      <w:r w:rsidR="0063337C" w:rsidRPr="0013600D">
        <w:rPr>
          <w:lang w:val="en-US"/>
        </w:rPr>
        <w:t>particularly around t</w:t>
      </w:r>
      <w:r w:rsidRPr="0013600D">
        <w:rPr>
          <w:lang w:val="en-US"/>
        </w:rPr>
        <w:t>he h</w:t>
      </w:r>
      <w:r w:rsidR="00E926B0" w:rsidRPr="0013600D">
        <w:rPr>
          <w:lang w:val="en-US"/>
        </w:rPr>
        <w:t xml:space="preserve">istoric focal point of social protest </w:t>
      </w:r>
      <w:r w:rsidR="0063337C" w:rsidRPr="0013600D">
        <w:rPr>
          <w:lang w:val="en-US"/>
        </w:rPr>
        <w:t xml:space="preserve">known </w:t>
      </w:r>
      <w:r w:rsidR="00106307" w:rsidRPr="0013600D">
        <w:rPr>
          <w:lang w:val="en-US"/>
        </w:rPr>
        <w:t>as</w:t>
      </w:r>
      <w:r w:rsidR="00CA0A9D" w:rsidRPr="0013600D">
        <w:rPr>
          <w:lang w:val="en-US"/>
        </w:rPr>
        <w:t xml:space="preserve"> </w:t>
      </w:r>
      <w:r w:rsidRPr="0013600D">
        <w:rPr>
          <w:lang w:val="en-US"/>
        </w:rPr>
        <w:t>“</w:t>
      </w:r>
      <w:r w:rsidR="00E926B0" w:rsidRPr="0013600D">
        <w:rPr>
          <w:lang w:val="en-US"/>
        </w:rPr>
        <w:t xml:space="preserve">Plaza </w:t>
      </w:r>
      <w:proofErr w:type="spellStart"/>
      <w:r w:rsidR="00E926B0" w:rsidRPr="0013600D">
        <w:rPr>
          <w:lang w:val="en-US"/>
        </w:rPr>
        <w:t>Baquedano</w:t>
      </w:r>
      <w:proofErr w:type="spellEnd"/>
      <w:r w:rsidRPr="0013600D">
        <w:rPr>
          <w:lang w:val="en-US"/>
        </w:rPr>
        <w:t>”, “Plaza Italia”</w:t>
      </w:r>
      <w:r w:rsidR="0063337C" w:rsidRPr="0013600D">
        <w:rPr>
          <w:lang w:val="en-US"/>
        </w:rPr>
        <w:t>, and more recently,</w:t>
      </w:r>
      <w:r w:rsidRPr="0013600D">
        <w:rPr>
          <w:lang w:val="en-US"/>
        </w:rPr>
        <w:t xml:space="preserve"> “Plaza </w:t>
      </w:r>
      <w:proofErr w:type="spellStart"/>
      <w:r w:rsidRPr="0013600D">
        <w:rPr>
          <w:lang w:val="en-US"/>
        </w:rPr>
        <w:t>dignidad</w:t>
      </w:r>
      <w:proofErr w:type="spellEnd"/>
      <w:r w:rsidRPr="0013600D">
        <w:rPr>
          <w:lang w:val="en-US"/>
        </w:rPr>
        <w:t xml:space="preserve">”. </w:t>
      </w:r>
      <w:r w:rsidR="0063337C" w:rsidRPr="002A3488">
        <w:rPr>
          <w:lang w:val="en-US"/>
        </w:rPr>
        <w:t>W</w:t>
      </w:r>
      <w:r w:rsidRPr="002A3488">
        <w:rPr>
          <w:lang w:val="en-US"/>
        </w:rPr>
        <w:t xml:space="preserve">e included </w:t>
      </w:r>
      <w:r w:rsidR="00452C2E" w:rsidRPr="002A3488">
        <w:rPr>
          <w:lang w:val="en-US"/>
        </w:rPr>
        <w:t xml:space="preserve">cases from </w:t>
      </w:r>
      <w:r w:rsidR="0040344C" w:rsidRPr="002A3488">
        <w:rPr>
          <w:lang w:val="en-US"/>
        </w:rPr>
        <w:t xml:space="preserve">tertiary </w:t>
      </w:r>
      <w:r w:rsidRPr="002A3488">
        <w:rPr>
          <w:lang w:val="en-US"/>
        </w:rPr>
        <w:t xml:space="preserve">public hospitals located </w:t>
      </w:r>
      <w:r w:rsidR="0040344C" w:rsidRPr="002A3488">
        <w:rPr>
          <w:lang w:val="en-US"/>
        </w:rPr>
        <w:t xml:space="preserve">within 3 kilometers of this </w:t>
      </w:r>
      <w:r w:rsidR="0063337C" w:rsidRPr="002A3488">
        <w:rPr>
          <w:lang w:val="en-US"/>
        </w:rPr>
        <w:t xml:space="preserve">focal </w:t>
      </w:r>
      <w:r w:rsidR="0040344C" w:rsidRPr="002A3488">
        <w:rPr>
          <w:lang w:val="en-US"/>
        </w:rPr>
        <w:t>p</w:t>
      </w:r>
      <w:r w:rsidR="00106307" w:rsidRPr="002A3488">
        <w:rPr>
          <w:lang w:val="en-US"/>
        </w:rPr>
        <w:t>oint</w:t>
      </w:r>
      <w:r w:rsidR="0040344C" w:rsidRPr="002A3488">
        <w:rPr>
          <w:lang w:val="en-US"/>
        </w:rPr>
        <w:t xml:space="preserve"> (Hospital de </w:t>
      </w:r>
      <w:proofErr w:type="spellStart"/>
      <w:r w:rsidR="0040344C" w:rsidRPr="002A3488">
        <w:rPr>
          <w:lang w:val="en-US"/>
        </w:rPr>
        <w:t>Urgencia</w:t>
      </w:r>
      <w:proofErr w:type="spellEnd"/>
      <w:r w:rsidR="0040344C" w:rsidRPr="002A3488">
        <w:rPr>
          <w:lang w:val="en-US"/>
        </w:rPr>
        <w:t xml:space="preserve"> </w:t>
      </w:r>
      <w:proofErr w:type="spellStart"/>
      <w:r w:rsidR="0040344C" w:rsidRPr="002A3488">
        <w:rPr>
          <w:lang w:val="en-US"/>
        </w:rPr>
        <w:t>Asistencia</w:t>
      </w:r>
      <w:proofErr w:type="spellEnd"/>
      <w:r w:rsidR="0040344C" w:rsidRPr="002A3488">
        <w:rPr>
          <w:lang w:val="en-US"/>
        </w:rPr>
        <w:t xml:space="preserve"> </w:t>
      </w:r>
      <w:proofErr w:type="spellStart"/>
      <w:r w:rsidR="0040344C" w:rsidRPr="002A3488">
        <w:rPr>
          <w:lang w:val="en-US"/>
        </w:rPr>
        <w:t>Pública</w:t>
      </w:r>
      <w:proofErr w:type="spellEnd"/>
      <w:r w:rsidR="0040344C" w:rsidRPr="002A3488">
        <w:rPr>
          <w:lang w:val="en-US"/>
        </w:rPr>
        <w:t xml:space="preserve">, Hospital </w:t>
      </w:r>
      <w:r w:rsidR="002A3488" w:rsidRPr="002A3488">
        <w:rPr>
          <w:lang w:val="en-US"/>
        </w:rPr>
        <w:t>d</w:t>
      </w:r>
      <w:r w:rsidR="0040344C" w:rsidRPr="002A3488">
        <w:rPr>
          <w:lang w:val="en-US"/>
        </w:rPr>
        <w:t xml:space="preserve">el Salvador de Santiago, </w:t>
      </w:r>
      <w:r w:rsidR="00106307" w:rsidRPr="002A3488">
        <w:rPr>
          <w:lang w:val="en-US"/>
        </w:rPr>
        <w:t xml:space="preserve">and </w:t>
      </w:r>
      <w:proofErr w:type="spellStart"/>
      <w:r w:rsidR="0040344C" w:rsidRPr="002A3488">
        <w:rPr>
          <w:lang w:val="en-US"/>
        </w:rPr>
        <w:t>Complejo</w:t>
      </w:r>
      <w:proofErr w:type="spellEnd"/>
      <w:r w:rsidR="0040344C" w:rsidRPr="002A3488">
        <w:rPr>
          <w:lang w:val="en-US"/>
        </w:rPr>
        <w:t xml:space="preserve"> </w:t>
      </w:r>
      <w:proofErr w:type="spellStart"/>
      <w:r w:rsidR="0040344C" w:rsidRPr="002A3488">
        <w:rPr>
          <w:lang w:val="en-US"/>
        </w:rPr>
        <w:t>Hospitalario</w:t>
      </w:r>
      <w:proofErr w:type="spellEnd"/>
      <w:r w:rsidR="0040344C" w:rsidRPr="002A3488">
        <w:rPr>
          <w:lang w:val="en-US"/>
        </w:rPr>
        <w:t xml:space="preserve"> San José). </w:t>
      </w:r>
      <w:r w:rsidR="00F948B9" w:rsidRPr="0013600D">
        <w:rPr>
          <w:lang w:val="en-US"/>
        </w:rPr>
        <w:t xml:space="preserve">Two of these hospitals were within 1 kilometer of the </w:t>
      </w:r>
      <w:r w:rsidR="0040344C" w:rsidRPr="0013600D">
        <w:rPr>
          <w:lang w:val="en-US"/>
        </w:rPr>
        <w:t>“</w:t>
      </w:r>
      <w:r w:rsidR="00F948B9" w:rsidRPr="0013600D">
        <w:rPr>
          <w:lang w:val="en-US"/>
        </w:rPr>
        <w:t>Plaza</w:t>
      </w:r>
      <w:r w:rsidR="0040344C" w:rsidRPr="0013600D">
        <w:rPr>
          <w:lang w:val="en-US"/>
        </w:rPr>
        <w:t xml:space="preserve">”. </w:t>
      </w:r>
    </w:p>
    <w:p w14:paraId="313B664A" w14:textId="1D33F52D" w:rsidR="00AC6DE6" w:rsidRPr="00845F81" w:rsidRDefault="00AC6DE6" w:rsidP="00711C17">
      <w:pPr>
        <w:spacing w:line="480" w:lineRule="auto"/>
        <w:jc w:val="both"/>
        <w:rPr>
          <w:i/>
          <w:iCs/>
        </w:rPr>
      </w:pPr>
      <w:r w:rsidRPr="00845F81">
        <w:rPr>
          <w:i/>
          <w:iCs/>
        </w:rPr>
        <w:t xml:space="preserve">Data </w:t>
      </w:r>
      <w:proofErr w:type="spellStart"/>
      <w:r w:rsidR="00D41248" w:rsidRPr="00845F81">
        <w:rPr>
          <w:i/>
          <w:iCs/>
        </w:rPr>
        <w:t>acquisition</w:t>
      </w:r>
      <w:proofErr w:type="spellEnd"/>
    </w:p>
    <w:p w14:paraId="79582E16" w14:textId="0E7A9AA5" w:rsidR="00AC6DE6" w:rsidRPr="0013600D" w:rsidRDefault="00F07322" w:rsidP="00711C17">
      <w:pPr>
        <w:spacing w:line="480" w:lineRule="auto"/>
        <w:ind w:firstLine="720"/>
        <w:jc w:val="both"/>
        <w:rPr>
          <w:lang w:val="en-US"/>
        </w:rPr>
      </w:pPr>
      <w:r w:rsidRPr="0013600D">
        <w:rPr>
          <w:lang w:val="en-US"/>
        </w:rPr>
        <w:t xml:space="preserve">The data was obtained through the Chilean Department of Health Information and Statistics, which collects daily ED consultation and hospitalization from public health centers. Information from ED medical forms </w:t>
      </w:r>
      <w:proofErr w:type="gramStart"/>
      <w:r w:rsidR="00A10F39" w:rsidRPr="0013600D">
        <w:rPr>
          <w:lang w:val="en-US"/>
        </w:rPr>
        <w:t>is</w:t>
      </w:r>
      <w:proofErr w:type="gramEnd"/>
      <w:r w:rsidR="00A10F39" w:rsidRPr="0013600D">
        <w:rPr>
          <w:lang w:val="en-US"/>
        </w:rPr>
        <w:t xml:space="preserve"> used to obtain the consultation date, patients</w:t>
      </w:r>
      <w:r w:rsidR="00CB3A0C" w:rsidRPr="0013600D">
        <w:rPr>
          <w:lang w:val="en-US"/>
        </w:rPr>
        <w:t>’</w:t>
      </w:r>
      <w:r w:rsidR="00A10F39" w:rsidRPr="0013600D">
        <w:rPr>
          <w:lang w:val="en-US"/>
        </w:rPr>
        <w:t xml:space="preserve"> age, ICD-10 diagnosis at ED discharge</w:t>
      </w:r>
      <w:r w:rsidR="00D41248" w:rsidRPr="0013600D">
        <w:rPr>
          <w:lang w:val="en-US"/>
        </w:rPr>
        <w:t>,</w:t>
      </w:r>
      <w:r w:rsidR="00A10F39" w:rsidRPr="0013600D">
        <w:rPr>
          <w:lang w:val="en-US"/>
        </w:rPr>
        <w:t xml:space="preserve"> and hospital admission </w:t>
      </w:r>
      <w:r w:rsidR="0050468E" w:rsidRPr="0013600D">
        <w:rPr>
          <w:lang w:val="en-US"/>
        </w:rPr>
        <w:t>status</w:t>
      </w:r>
      <w:r w:rsidR="00A10F39" w:rsidRPr="0013600D">
        <w:rPr>
          <w:lang w:val="en-US"/>
        </w:rPr>
        <w:t xml:space="preserve">. Data </w:t>
      </w:r>
      <w:r w:rsidR="00BE3227" w:rsidRPr="0013600D">
        <w:rPr>
          <w:lang w:val="en-US"/>
        </w:rPr>
        <w:t xml:space="preserve">was </w:t>
      </w:r>
      <w:r w:rsidR="0050468E" w:rsidRPr="0013600D">
        <w:rPr>
          <w:lang w:val="en-US"/>
        </w:rPr>
        <w:t>deidentified</w:t>
      </w:r>
      <w:r w:rsidR="00D41248" w:rsidRPr="0013600D">
        <w:rPr>
          <w:lang w:val="en-US"/>
        </w:rPr>
        <w:t xml:space="preserve"> </w:t>
      </w:r>
      <w:r w:rsidR="00A10F39" w:rsidRPr="0013600D">
        <w:rPr>
          <w:lang w:val="en-US"/>
        </w:rPr>
        <w:t xml:space="preserve">and tabulated by each center and reported to </w:t>
      </w:r>
      <w:r w:rsidR="00D41248" w:rsidRPr="0013600D">
        <w:rPr>
          <w:lang w:val="en-US"/>
        </w:rPr>
        <w:t xml:space="preserve">the </w:t>
      </w:r>
      <w:r w:rsidR="00A10F39" w:rsidRPr="0013600D">
        <w:rPr>
          <w:lang w:val="en-US"/>
        </w:rPr>
        <w:t>Ministry of Health</w:t>
      </w:r>
      <w:r w:rsidR="00B73A3B" w:rsidRPr="0013600D">
        <w:rPr>
          <w:lang w:val="en-US"/>
        </w:rPr>
        <w:t>, which then publishe</w:t>
      </w:r>
      <w:r w:rsidR="00BE3227" w:rsidRPr="0013600D">
        <w:rPr>
          <w:lang w:val="en-US"/>
        </w:rPr>
        <w:t>d</w:t>
      </w:r>
      <w:r w:rsidR="00B73A3B" w:rsidRPr="0013600D">
        <w:rPr>
          <w:lang w:val="en-US"/>
        </w:rPr>
        <w:t xml:space="preserve"> the datasets containing the aggregated counts by cause (trauma, respi</w:t>
      </w:r>
      <w:r w:rsidR="00CB3A0C" w:rsidRPr="0013600D">
        <w:rPr>
          <w:lang w:val="en-US"/>
        </w:rPr>
        <w:t>r</w:t>
      </w:r>
      <w:r w:rsidR="00B73A3B" w:rsidRPr="0013600D">
        <w:rPr>
          <w:lang w:val="en-US"/>
        </w:rPr>
        <w:t>atory, circulatory system) and center</w:t>
      </w:r>
      <w:r w:rsidR="00A10F39" w:rsidRPr="0013600D">
        <w:rPr>
          <w:lang w:val="en-US"/>
        </w:rPr>
        <w:t xml:space="preserve">. The dataset </w:t>
      </w:r>
      <w:r w:rsidR="00BE3227" w:rsidRPr="0013600D">
        <w:rPr>
          <w:lang w:val="en-US"/>
        </w:rPr>
        <w:t xml:space="preserve">was </w:t>
      </w:r>
      <w:r w:rsidR="00A10F39" w:rsidRPr="0013600D">
        <w:rPr>
          <w:lang w:val="en-US"/>
        </w:rPr>
        <w:t xml:space="preserve">freely available on </w:t>
      </w:r>
      <w:r w:rsidR="00D41248" w:rsidRPr="0013600D">
        <w:rPr>
          <w:lang w:val="en-US"/>
        </w:rPr>
        <w:t xml:space="preserve">the </w:t>
      </w:r>
      <w:r w:rsidR="00BE3227" w:rsidRPr="0013600D">
        <w:rPr>
          <w:lang w:val="en-US"/>
        </w:rPr>
        <w:t xml:space="preserve">internet </w:t>
      </w:r>
      <w:r w:rsidR="00A10F39" w:rsidRPr="0013600D">
        <w:rPr>
          <w:lang w:val="en-US"/>
        </w:rPr>
        <w:t>(http://www.deis.cl).</w:t>
      </w:r>
    </w:p>
    <w:p w14:paraId="4FDAEE6E" w14:textId="0F01940B" w:rsidR="00452C2E" w:rsidRPr="0013600D" w:rsidRDefault="002A5AF6" w:rsidP="00711C17">
      <w:pPr>
        <w:spacing w:line="480" w:lineRule="auto"/>
        <w:jc w:val="both"/>
        <w:rPr>
          <w:i/>
          <w:iCs/>
          <w:lang w:val="en-US"/>
        </w:rPr>
      </w:pPr>
      <w:r w:rsidRPr="0013600D">
        <w:rPr>
          <w:i/>
          <w:iCs/>
          <w:lang w:val="en-US"/>
        </w:rPr>
        <w:t>Variables</w:t>
      </w:r>
    </w:p>
    <w:p w14:paraId="4E2C6DFF" w14:textId="17F7B930" w:rsidR="002A5AF6" w:rsidRPr="0013600D" w:rsidRDefault="002A5AF6" w:rsidP="00711C17">
      <w:pPr>
        <w:spacing w:before="120" w:line="480" w:lineRule="auto"/>
        <w:ind w:firstLine="720"/>
        <w:jc w:val="both"/>
        <w:rPr>
          <w:lang w:val="en-US"/>
        </w:rPr>
      </w:pPr>
      <w:r w:rsidRPr="0013600D">
        <w:rPr>
          <w:bCs/>
          <w:iCs/>
          <w:u w:val="single"/>
          <w:lang w:val="en-US"/>
        </w:rPr>
        <w:t>Outcome</w:t>
      </w:r>
      <w:r w:rsidR="0050468E" w:rsidRPr="0013600D">
        <w:rPr>
          <w:bCs/>
          <w:iCs/>
          <w:u w:val="single"/>
          <w:lang w:val="en-US"/>
        </w:rPr>
        <w:t>.</w:t>
      </w:r>
      <w:r w:rsidRPr="0013600D">
        <w:rPr>
          <w:bCs/>
          <w:iCs/>
          <w:lang w:val="en-US"/>
        </w:rPr>
        <w:t xml:space="preserve"> </w:t>
      </w:r>
      <w:r w:rsidRPr="0013600D">
        <w:rPr>
          <w:lang w:val="en-US"/>
        </w:rPr>
        <w:t xml:space="preserve">Health services utilization was measured as the weekly counts of ED consultations and hospitalizations for trauma and respiratory causes. We also looked at the rate of hospitalizations for each cause among </w:t>
      </w:r>
      <w:r w:rsidR="0050468E" w:rsidRPr="0013600D">
        <w:rPr>
          <w:lang w:val="en-US"/>
        </w:rPr>
        <w:t xml:space="preserve">those consulting for that </w:t>
      </w:r>
      <w:r w:rsidRPr="0013600D">
        <w:rPr>
          <w:lang w:val="en-US"/>
        </w:rPr>
        <w:t>cause per 1,000.</w:t>
      </w:r>
    </w:p>
    <w:p w14:paraId="6591BACE" w14:textId="50EDD60D" w:rsidR="00122D50" w:rsidRPr="0013600D" w:rsidRDefault="002A5AF6" w:rsidP="00711C17">
      <w:pPr>
        <w:spacing w:line="480" w:lineRule="auto"/>
        <w:ind w:firstLine="720"/>
        <w:jc w:val="both"/>
        <w:rPr>
          <w:lang w:val="en-US"/>
        </w:rPr>
      </w:pPr>
      <w:r w:rsidRPr="0013600D">
        <w:rPr>
          <w:u w:val="single"/>
          <w:lang w:val="en-US"/>
        </w:rPr>
        <w:t>Exposure</w:t>
      </w:r>
      <w:r w:rsidR="0050468E" w:rsidRPr="0013600D">
        <w:rPr>
          <w:lang w:val="en-US"/>
        </w:rPr>
        <w:t>.</w:t>
      </w:r>
      <w:r w:rsidRPr="0013600D">
        <w:rPr>
          <w:lang w:val="en-US"/>
        </w:rPr>
        <w:t xml:space="preserve"> </w:t>
      </w:r>
      <w:r w:rsidR="00E15B8C" w:rsidRPr="0013600D">
        <w:rPr>
          <w:lang w:val="en-US"/>
        </w:rPr>
        <w:t xml:space="preserve">We defined the </w:t>
      </w:r>
      <w:r w:rsidR="00283F6C" w:rsidRPr="0013600D">
        <w:rPr>
          <w:lang w:val="en-US"/>
        </w:rPr>
        <w:t xml:space="preserve">exposure period </w:t>
      </w:r>
      <w:r w:rsidR="00CA0A9D" w:rsidRPr="0013600D">
        <w:rPr>
          <w:lang w:val="en-US"/>
        </w:rPr>
        <w:t>as</w:t>
      </w:r>
      <w:r w:rsidR="00283F6C" w:rsidRPr="0013600D">
        <w:rPr>
          <w:lang w:val="en-US"/>
        </w:rPr>
        <w:t xml:space="preserve"> the onset of social protests </w:t>
      </w:r>
      <w:r w:rsidR="00793A59" w:rsidRPr="0013600D">
        <w:rPr>
          <w:lang w:val="en-US"/>
        </w:rPr>
        <w:t>from</w:t>
      </w:r>
      <w:r w:rsidR="00283F6C" w:rsidRPr="0013600D">
        <w:rPr>
          <w:lang w:val="en-US"/>
        </w:rPr>
        <w:t xml:space="preserve"> October 18 </w:t>
      </w:r>
      <w:r w:rsidR="00CA0A9D" w:rsidRPr="0013600D">
        <w:rPr>
          <w:lang w:val="en-US"/>
        </w:rPr>
        <w:t xml:space="preserve">to </w:t>
      </w:r>
      <w:r w:rsidR="00283F6C" w:rsidRPr="0013600D">
        <w:rPr>
          <w:lang w:val="en-US"/>
        </w:rPr>
        <w:t>December 31</w:t>
      </w:r>
      <w:r w:rsidR="00631755" w:rsidRPr="0013600D">
        <w:rPr>
          <w:lang w:val="en-US"/>
        </w:rPr>
        <w:t xml:space="preserve">, </w:t>
      </w:r>
      <w:r w:rsidR="00283F6C" w:rsidRPr="0013600D">
        <w:rPr>
          <w:lang w:val="en-US"/>
        </w:rPr>
        <w:t>2019</w:t>
      </w:r>
      <w:r w:rsidR="00793A59" w:rsidRPr="0013600D">
        <w:rPr>
          <w:lang w:val="en-US"/>
        </w:rPr>
        <w:t>,</w:t>
      </w:r>
      <w:r w:rsidR="00011EEA" w:rsidRPr="0013600D">
        <w:rPr>
          <w:lang w:val="en-US"/>
        </w:rPr>
        <w:t xml:space="preserve"> as this period </w:t>
      </w:r>
      <w:r w:rsidR="0050468E" w:rsidRPr="0013600D">
        <w:rPr>
          <w:lang w:val="en-US"/>
        </w:rPr>
        <w:t>consisted of the majority</w:t>
      </w:r>
      <w:r w:rsidR="00011EEA" w:rsidRPr="0013600D">
        <w:rPr>
          <w:lang w:val="en-US"/>
        </w:rPr>
        <w:t xml:space="preserve"> of the protests</w:t>
      </w:r>
      <w:r w:rsidR="0050468E" w:rsidRPr="0013600D">
        <w:rPr>
          <w:lang w:val="en-US"/>
        </w:rPr>
        <w:t>’</w:t>
      </w:r>
      <w:r w:rsidR="00011EEA" w:rsidRPr="0013600D">
        <w:rPr>
          <w:lang w:val="en-US"/>
        </w:rPr>
        <w:t xml:space="preserve"> milestones (see Supplemental Table </w:t>
      </w:r>
      <w:r w:rsidR="00E030B3" w:rsidRPr="0013600D">
        <w:rPr>
          <w:lang w:val="en-US"/>
        </w:rPr>
        <w:t>1</w:t>
      </w:r>
      <w:r w:rsidR="00011EEA" w:rsidRPr="0013600D">
        <w:rPr>
          <w:lang w:val="en-US"/>
        </w:rPr>
        <w:t xml:space="preserve"> with a timeline of these milestones)</w:t>
      </w:r>
      <w:r w:rsidR="00283F6C" w:rsidRPr="0013600D">
        <w:rPr>
          <w:lang w:val="en-US"/>
        </w:rPr>
        <w:t xml:space="preserve">. </w:t>
      </w:r>
      <w:r w:rsidR="0050468E" w:rsidRPr="0013600D">
        <w:rPr>
          <w:lang w:val="en-US"/>
        </w:rPr>
        <w:t>Due to</w:t>
      </w:r>
      <w:r w:rsidR="00DD58F6" w:rsidRPr="0013600D">
        <w:rPr>
          <w:lang w:val="en-US"/>
        </w:rPr>
        <w:t xml:space="preserve"> the format of the data, we set </w:t>
      </w:r>
      <w:r w:rsidR="00DD58F6" w:rsidRPr="0013600D">
        <w:rPr>
          <w:lang w:val="en-US"/>
        </w:rPr>
        <w:lastRenderedPageBreak/>
        <w:t>the exposure period from October 21</w:t>
      </w:r>
      <w:r w:rsidR="00631755" w:rsidRPr="0013600D">
        <w:rPr>
          <w:lang w:val="en-US"/>
        </w:rPr>
        <w:t xml:space="preserve">, </w:t>
      </w:r>
      <w:r w:rsidR="00DD58F6" w:rsidRPr="0013600D">
        <w:rPr>
          <w:lang w:val="en-US"/>
        </w:rPr>
        <w:t>2019</w:t>
      </w:r>
      <w:r w:rsidR="002E2795" w:rsidRPr="0013600D">
        <w:rPr>
          <w:lang w:val="en-US"/>
        </w:rPr>
        <w:t xml:space="preserve"> </w:t>
      </w:r>
      <w:r w:rsidR="00DD58F6" w:rsidRPr="0013600D">
        <w:rPr>
          <w:lang w:val="en-US"/>
        </w:rPr>
        <w:t xml:space="preserve">(week number 43, according to ISO-8601). </w:t>
      </w:r>
      <w:r w:rsidR="00283F6C" w:rsidRPr="0013600D">
        <w:rPr>
          <w:lang w:val="en-US"/>
        </w:rPr>
        <w:t xml:space="preserve">The pre-exposure period was </w:t>
      </w:r>
      <w:r w:rsidR="00967B06" w:rsidRPr="0013600D">
        <w:rPr>
          <w:lang w:val="en-US"/>
        </w:rPr>
        <w:t xml:space="preserve">from January 2015 to </w:t>
      </w:r>
      <w:r w:rsidR="00283F6C" w:rsidRPr="0013600D">
        <w:rPr>
          <w:lang w:val="en-US"/>
        </w:rPr>
        <w:t xml:space="preserve">October </w:t>
      </w:r>
      <w:r w:rsidR="003146D9" w:rsidRPr="0013600D">
        <w:rPr>
          <w:lang w:val="en-US"/>
        </w:rPr>
        <w:t>20</w:t>
      </w:r>
      <w:r w:rsidR="002E2795" w:rsidRPr="0013600D">
        <w:rPr>
          <w:lang w:val="en-US"/>
        </w:rPr>
        <w:t>, 2019</w:t>
      </w:r>
      <w:r w:rsidR="00283F6C" w:rsidRPr="0013600D">
        <w:rPr>
          <w:lang w:val="en-US"/>
        </w:rPr>
        <w:t>.</w:t>
      </w:r>
    </w:p>
    <w:p w14:paraId="457C7E68" w14:textId="2D4C6FB2" w:rsidR="003146D9" w:rsidRPr="0013600D" w:rsidRDefault="002A5AF6" w:rsidP="00711C17">
      <w:pPr>
        <w:spacing w:before="120" w:line="480" w:lineRule="auto"/>
        <w:ind w:firstLine="720"/>
        <w:jc w:val="both"/>
        <w:rPr>
          <w:u w:val="single"/>
          <w:lang w:val="en-US"/>
        </w:rPr>
      </w:pPr>
      <w:r w:rsidRPr="0013600D">
        <w:rPr>
          <w:bCs/>
          <w:iCs/>
          <w:u w:val="single"/>
          <w:lang w:val="en-US"/>
        </w:rPr>
        <w:t>Covariates.</w:t>
      </w:r>
      <w:r w:rsidRPr="0013600D">
        <w:rPr>
          <w:lang w:val="en-US"/>
        </w:rPr>
        <w:t xml:space="preserve"> </w:t>
      </w:r>
      <w:r w:rsidR="0050468E" w:rsidRPr="0013600D">
        <w:rPr>
          <w:lang w:val="en-US"/>
        </w:rPr>
        <w:t>C</w:t>
      </w:r>
      <w:r w:rsidR="00E86F15" w:rsidRPr="0013600D">
        <w:rPr>
          <w:lang w:val="en-US"/>
        </w:rPr>
        <w:t xml:space="preserve">irculatory system causes </w:t>
      </w:r>
      <w:r w:rsidR="0050468E" w:rsidRPr="0013600D">
        <w:rPr>
          <w:lang w:val="en-US"/>
        </w:rPr>
        <w:t xml:space="preserve">were used </w:t>
      </w:r>
      <w:r w:rsidR="00E86F15" w:rsidRPr="0013600D">
        <w:rPr>
          <w:lang w:val="en-US"/>
        </w:rPr>
        <w:t>as</w:t>
      </w:r>
      <w:r w:rsidR="00793A59" w:rsidRPr="0013600D">
        <w:rPr>
          <w:lang w:val="en-US"/>
        </w:rPr>
        <w:t xml:space="preserve"> a</w:t>
      </w:r>
      <w:r w:rsidR="00E86F15" w:rsidRPr="0013600D">
        <w:rPr>
          <w:lang w:val="en-US"/>
        </w:rPr>
        <w:t xml:space="preserve"> </w:t>
      </w:r>
      <w:r w:rsidRPr="0013600D">
        <w:rPr>
          <w:lang w:val="en-US"/>
        </w:rPr>
        <w:t>negative</w:t>
      </w:r>
      <w:r w:rsidR="00E86F15" w:rsidRPr="0013600D">
        <w:rPr>
          <w:lang w:val="en-US"/>
        </w:rPr>
        <w:t xml:space="preserve"> control</w:t>
      </w:r>
      <w:r w:rsidR="005E4D3F" w:rsidRPr="0013600D">
        <w:rPr>
          <w:lang w:val="en-US"/>
        </w:rPr>
        <w:t xml:space="preserve"> trend</w:t>
      </w:r>
      <w:r w:rsidR="00E86F15" w:rsidRPr="0013600D">
        <w:rPr>
          <w:lang w:val="en-US"/>
        </w:rPr>
        <w:t xml:space="preserve">, </w:t>
      </w:r>
      <w:r w:rsidR="005E4D3F" w:rsidRPr="0013600D">
        <w:rPr>
          <w:lang w:val="en-US"/>
        </w:rPr>
        <w:t xml:space="preserve">assuming that most of these </w:t>
      </w:r>
      <w:r w:rsidR="004129C6" w:rsidRPr="0013600D">
        <w:rPr>
          <w:lang w:val="en-US"/>
        </w:rPr>
        <w:t>ED admissions</w:t>
      </w:r>
      <w:r w:rsidR="005E4D3F" w:rsidRPr="0013600D">
        <w:rPr>
          <w:lang w:val="en-US"/>
        </w:rPr>
        <w:t xml:space="preserve"> were not directly </w:t>
      </w:r>
      <w:r w:rsidRPr="0013600D">
        <w:rPr>
          <w:lang w:val="en-US"/>
        </w:rPr>
        <w:t>or i</w:t>
      </w:r>
      <w:r w:rsidR="00793A59" w:rsidRPr="0013600D">
        <w:rPr>
          <w:lang w:val="en-US"/>
        </w:rPr>
        <w:t>mmediate</w:t>
      </w:r>
      <w:r w:rsidRPr="0013600D">
        <w:rPr>
          <w:lang w:val="en-US"/>
        </w:rPr>
        <w:t>ly affected during civil unrests</w:t>
      </w:r>
      <w:r w:rsidR="008F199D" w:rsidRPr="0013600D">
        <w:rPr>
          <w:lang w:val="en-US"/>
        </w:rPr>
        <w:t xml:space="preserve">. This </w:t>
      </w:r>
      <w:r w:rsidR="002E2795" w:rsidRPr="0013600D">
        <w:rPr>
          <w:lang w:val="en-US"/>
        </w:rPr>
        <w:t xml:space="preserve">covariate </w:t>
      </w:r>
      <w:r w:rsidR="008F199D" w:rsidRPr="0013600D">
        <w:rPr>
          <w:lang w:val="en-US"/>
        </w:rPr>
        <w:t>isolate</w:t>
      </w:r>
      <w:r w:rsidR="002E2795" w:rsidRPr="0013600D">
        <w:rPr>
          <w:lang w:val="en-US"/>
        </w:rPr>
        <w:t>s the</w:t>
      </w:r>
      <w:r w:rsidR="008F199D" w:rsidRPr="0013600D">
        <w:rPr>
          <w:lang w:val="en-US"/>
        </w:rPr>
        <w:t xml:space="preserve"> effects related to confounding changes due to difficulties </w:t>
      </w:r>
      <w:r w:rsidR="0050468E" w:rsidRPr="0013600D">
        <w:rPr>
          <w:lang w:val="en-US"/>
        </w:rPr>
        <w:t>with</w:t>
      </w:r>
      <w:r w:rsidR="008F199D" w:rsidRPr="0013600D">
        <w:rPr>
          <w:lang w:val="en-US"/>
        </w:rPr>
        <w:t xml:space="preserve"> access to health facilities.</w:t>
      </w:r>
    </w:p>
    <w:p w14:paraId="48507FA1" w14:textId="55C143F7" w:rsidR="0042387A" w:rsidRPr="0013600D" w:rsidRDefault="002A5AF6" w:rsidP="00711C17">
      <w:pPr>
        <w:spacing w:line="480" w:lineRule="auto"/>
        <w:jc w:val="both"/>
        <w:rPr>
          <w:bCs/>
          <w:i/>
          <w:iCs/>
          <w:lang w:val="en-US"/>
        </w:rPr>
      </w:pPr>
      <w:r w:rsidRPr="0013600D">
        <w:rPr>
          <w:i/>
          <w:iCs/>
          <w:lang w:val="en-US"/>
        </w:rPr>
        <w:t>Analysis</w:t>
      </w:r>
    </w:p>
    <w:p w14:paraId="64A568DA" w14:textId="6865D0CF" w:rsidR="005E4D3F" w:rsidRPr="0013600D" w:rsidRDefault="00410253" w:rsidP="00711C17">
      <w:pPr>
        <w:spacing w:line="480" w:lineRule="auto"/>
        <w:ind w:firstLine="720"/>
        <w:jc w:val="both"/>
        <w:rPr>
          <w:iCs/>
          <w:lang w:val="en-US"/>
        </w:rPr>
      </w:pPr>
      <w:r w:rsidRPr="0013600D">
        <w:rPr>
          <w:iCs/>
          <w:lang w:val="en-US"/>
        </w:rPr>
        <w:t xml:space="preserve">To evaluate the </w:t>
      </w:r>
      <w:r w:rsidR="00967B06" w:rsidRPr="0013600D">
        <w:rPr>
          <w:iCs/>
          <w:lang w:val="en-US"/>
        </w:rPr>
        <w:t>effect</w:t>
      </w:r>
      <w:r w:rsidRPr="0013600D">
        <w:rPr>
          <w:iCs/>
          <w:lang w:val="en-US"/>
        </w:rPr>
        <w:t xml:space="preserve"> of social protest</w:t>
      </w:r>
      <w:r w:rsidR="008F0875" w:rsidRPr="0013600D">
        <w:rPr>
          <w:iCs/>
          <w:lang w:val="en-US"/>
        </w:rPr>
        <w:t>s</w:t>
      </w:r>
      <w:r w:rsidRPr="0013600D">
        <w:rPr>
          <w:iCs/>
          <w:lang w:val="en-US"/>
        </w:rPr>
        <w:t xml:space="preserve"> </w:t>
      </w:r>
      <w:r w:rsidR="00967B06" w:rsidRPr="0013600D">
        <w:rPr>
          <w:iCs/>
          <w:lang w:val="en-US"/>
        </w:rPr>
        <w:t>on E</w:t>
      </w:r>
      <w:r w:rsidR="004129C6" w:rsidRPr="0013600D">
        <w:rPr>
          <w:iCs/>
          <w:lang w:val="en-US"/>
        </w:rPr>
        <w:t>D</w:t>
      </w:r>
      <w:r w:rsidR="00967B06" w:rsidRPr="0013600D">
        <w:rPr>
          <w:iCs/>
          <w:lang w:val="en-US"/>
        </w:rPr>
        <w:t xml:space="preserve"> service utilization</w:t>
      </w:r>
      <w:r w:rsidR="00D41248" w:rsidRPr="0013600D">
        <w:rPr>
          <w:iCs/>
          <w:lang w:val="en-US"/>
        </w:rPr>
        <w:t>,</w:t>
      </w:r>
      <w:r w:rsidR="00967B06" w:rsidRPr="0013600D">
        <w:rPr>
          <w:iCs/>
          <w:lang w:val="en-US"/>
        </w:rPr>
        <w:t xml:space="preserve"> </w:t>
      </w:r>
      <w:r w:rsidR="00617F1F" w:rsidRPr="0013600D">
        <w:rPr>
          <w:iCs/>
          <w:lang w:val="en-US"/>
        </w:rPr>
        <w:t>we used</w:t>
      </w:r>
      <w:r w:rsidR="00D131FE" w:rsidRPr="0013600D">
        <w:rPr>
          <w:iCs/>
          <w:lang w:val="en-US"/>
        </w:rPr>
        <w:t xml:space="preserve"> </w:t>
      </w:r>
      <w:r w:rsidR="00C343E8" w:rsidRPr="0013600D">
        <w:rPr>
          <w:iCs/>
          <w:lang w:val="en-US"/>
        </w:rPr>
        <w:t xml:space="preserve">Bayesian structural time series </w:t>
      </w:r>
      <w:r w:rsidR="000C2729" w:rsidRPr="0013600D">
        <w:rPr>
          <w:iCs/>
          <w:lang w:val="en-US"/>
        </w:rPr>
        <w:t xml:space="preserve">(BSTS) </w:t>
      </w:r>
      <w:r w:rsidR="00EA1E94" w:rsidRPr="0013600D">
        <w:rPr>
          <w:iCs/>
          <w:lang w:val="en-US"/>
        </w:rPr>
        <w:t>models</w:t>
      </w:r>
      <w:r w:rsidR="00C343E8" w:rsidRPr="0013600D">
        <w:rPr>
          <w:iCs/>
          <w:lang w:val="en-US"/>
        </w:rPr>
        <w:t xml:space="preserve"> </w:t>
      </w:r>
      <w:r w:rsidR="00D51BF3" w:rsidRPr="00845F81">
        <w:rPr>
          <w:iCs/>
        </w:rPr>
        <w:fldChar w:fldCharType="begin"/>
      </w:r>
      <w:r w:rsidR="00CB628F" w:rsidRPr="0013600D">
        <w:rPr>
          <w:iCs/>
          <w:lang w:val="en-US"/>
        </w:rPr>
        <w:instrText xml:space="preserve"> ADDIN EN.CITE &lt;EndNote&gt;&lt;Cite&gt;&lt;Author&gt;Scott&lt;/Author&gt;&lt;Year&gt;2014&lt;/Year&gt;&lt;RecNum&gt;7&lt;/RecNum&gt;&lt;DisplayText&gt;(31)&lt;/DisplayText&gt;&lt;record&gt;&lt;rec-number&gt;7&lt;/rec-number&gt;&lt;foreign-keys&gt;&lt;key app="EN" db-id="29zseaxacpxtd5esttl5ptxbp9ffvfp00vav" timestamp="1603288783"&gt;7&lt;/key&gt;&lt;/foreign-keys&gt;&lt;ref-type name="Journal Article"&gt;17&lt;/ref-type&gt;&lt;contributors&gt;&lt;authors&gt;&lt;author&gt;Scott, Steven L&lt;/author&gt;&lt;author&gt;Varian, Hal R&lt;/author&gt;&lt;/authors&gt;&lt;/contributors&gt;&lt;titles&gt;&lt;title&gt;Predicting the present with bayesian structural time series&lt;/title&gt;&lt;secondary-title&gt;International Journal of Mathematical Modelling and Numerical Optimisation&lt;/secondary-title&gt;&lt;/titles&gt;&lt;periodical&gt;&lt;full-title&gt;International Journal of Mathematical Modelling and Numerical Optimisation&lt;/full-title&gt;&lt;/periodical&gt;&lt;pages&gt;4-23&lt;/pages&gt;&lt;volume&gt;5&lt;/volume&gt;&lt;number&gt;1-2&lt;/number&gt;&lt;dates&gt;&lt;year&gt;2014&lt;/year&gt;&lt;/dates&gt;&lt;isbn&gt;2040-3607&lt;/isbn&gt;&lt;urls&gt;&lt;/urls&gt;&lt;/record&gt;&lt;/Cite&gt;&lt;/EndNote&gt;</w:instrText>
      </w:r>
      <w:r w:rsidR="00D51BF3" w:rsidRPr="00845F81">
        <w:rPr>
          <w:iCs/>
        </w:rPr>
        <w:fldChar w:fldCharType="separate"/>
      </w:r>
      <w:r w:rsidR="00CB628F" w:rsidRPr="0013600D">
        <w:rPr>
          <w:iCs/>
          <w:noProof/>
          <w:lang w:val="en-US"/>
        </w:rPr>
        <w:t>(31)</w:t>
      </w:r>
      <w:r w:rsidR="00D51BF3" w:rsidRPr="00845F81">
        <w:rPr>
          <w:iCs/>
        </w:rPr>
        <w:fldChar w:fldCharType="end"/>
      </w:r>
      <w:r w:rsidR="00D131FE" w:rsidRPr="0013600D">
        <w:rPr>
          <w:iCs/>
          <w:lang w:val="en-US"/>
        </w:rPr>
        <w:t xml:space="preserve"> </w:t>
      </w:r>
      <w:r w:rsidR="00C343E8" w:rsidRPr="0013600D">
        <w:rPr>
          <w:iCs/>
          <w:lang w:val="en-US"/>
        </w:rPr>
        <w:t xml:space="preserve">implemented using the </w:t>
      </w:r>
      <w:proofErr w:type="spellStart"/>
      <w:r w:rsidR="00C343E8" w:rsidRPr="0013600D">
        <w:rPr>
          <w:i/>
          <w:lang w:val="en-US"/>
        </w:rPr>
        <w:t>CausalImpact</w:t>
      </w:r>
      <w:proofErr w:type="spellEnd"/>
      <w:r w:rsidR="00C343E8" w:rsidRPr="0013600D">
        <w:rPr>
          <w:i/>
          <w:lang w:val="en-US"/>
        </w:rPr>
        <w:t xml:space="preserve"> </w:t>
      </w:r>
      <w:r w:rsidR="00C343E8" w:rsidRPr="0013600D">
        <w:rPr>
          <w:iCs/>
          <w:lang w:val="en-US"/>
        </w:rPr>
        <w:t>R package</w:t>
      </w:r>
      <w:r w:rsidR="00D131FE" w:rsidRPr="0013600D">
        <w:rPr>
          <w:lang w:val="en-US"/>
        </w:rPr>
        <w:t xml:space="preserve"> </w:t>
      </w:r>
      <w:r w:rsidR="00D51BF3" w:rsidRPr="00845F81">
        <w:rPr>
          <w:iCs/>
        </w:rPr>
        <w:fldChar w:fldCharType="begin"/>
      </w:r>
      <w:r w:rsidR="00CB628F" w:rsidRPr="0013600D">
        <w:rPr>
          <w:iCs/>
          <w:lang w:val="en-US"/>
        </w:rPr>
        <w:instrText xml:space="preserve"> ADDIN EN.CITE &lt;EndNote&gt;&lt;Cite&gt;&lt;Author&gt;Brodersen&lt;/Author&gt;&lt;Year&gt;2015&lt;/Year&gt;&lt;RecNum&gt;6&lt;/RecNum&gt;&lt;DisplayText&gt;(32)&lt;/DisplayText&gt;&lt;record&gt;&lt;rec-number&gt;6&lt;/rec-number&gt;&lt;foreign-keys&gt;&lt;key app="EN" db-id="29zseaxacpxtd5esttl5ptxbp9ffvfp00vav" timestamp="1603288643"&gt;6&lt;/key&gt;&lt;/foreign-keys&gt;&lt;ref-type name="Journal Article"&gt;17&lt;/ref-type&gt;&lt;contributors&gt;&lt;authors&gt;&lt;author&gt;Brodersen, Kay H.&lt;/author&gt;&lt;author&gt;Gallusser, Fabian&lt;/author&gt;&lt;author&gt;Koehler, Jim&lt;/author&gt;&lt;author&gt;Remy, Nicolas&lt;/author&gt;&lt;author&gt;Scott, Steven L.&lt;/author&gt;&lt;/authors&gt;&lt;/contributors&gt;&lt;titles&gt;&lt;title&gt;Inferring causal impact using Bayesian structural time-series models&lt;/title&gt;&lt;secondary-title&gt;Ann. Appl. Stat.&lt;/secondary-title&gt;&lt;/titles&gt;&lt;periodical&gt;&lt;full-title&gt;Ann. Appl. Stat.&lt;/full-title&gt;&lt;/periodical&gt;&lt;pages&gt;247-274&lt;/pages&gt;&lt;volume&gt;9&lt;/volume&gt;&lt;number&gt;1&lt;/number&gt;&lt;keywords&gt;&lt;keyword&gt;Causal inference&lt;/keyword&gt;&lt;keyword&gt;counterfactual&lt;/keyword&gt;&lt;keyword&gt;synthetic control&lt;/keyword&gt;&lt;keyword&gt;observational&lt;/keyword&gt;&lt;keyword&gt;difference in differences&lt;/keyword&gt;&lt;keyword&gt;econometrics&lt;/keyword&gt;&lt;keyword&gt;advertising&lt;/keyword&gt;&lt;keyword&gt;market research&lt;/keyword&gt;&lt;/keywords&gt;&lt;dates&gt;&lt;year&gt;2015&lt;/year&gt;&lt;pub-dates&gt;&lt;date&gt;2015/03&lt;/date&gt;&lt;/pub-dates&gt;&lt;/dates&gt;&lt;publisher&gt;The Institute of Mathematical Statistics&lt;/publisher&gt;&lt;isbn&gt;1932-6157&lt;/isbn&gt;&lt;urls&gt;&lt;related-urls&gt;&lt;url&gt;https://projecteuclid.org:443/euclid.aoas/1430226092&lt;/url&gt;&lt;/related-urls&gt;&lt;/urls&gt;&lt;electronic-resource-num&gt;10.1214/14-AOAS788&lt;/electronic-resource-num&gt;&lt;language&gt;en&lt;/language&gt;&lt;/record&gt;&lt;/Cite&gt;&lt;/EndNote&gt;</w:instrText>
      </w:r>
      <w:r w:rsidR="00D51BF3" w:rsidRPr="00845F81">
        <w:rPr>
          <w:iCs/>
        </w:rPr>
        <w:fldChar w:fldCharType="separate"/>
      </w:r>
      <w:r w:rsidR="00CB628F" w:rsidRPr="0013600D">
        <w:rPr>
          <w:iCs/>
          <w:noProof/>
          <w:lang w:val="en-US"/>
        </w:rPr>
        <w:t>(32)</w:t>
      </w:r>
      <w:r w:rsidR="00D51BF3" w:rsidRPr="00845F81">
        <w:rPr>
          <w:iCs/>
        </w:rPr>
        <w:fldChar w:fldCharType="end"/>
      </w:r>
      <w:r w:rsidR="00C23EDB" w:rsidRPr="0013600D">
        <w:rPr>
          <w:iCs/>
          <w:lang w:val="en-US"/>
        </w:rPr>
        <w:t xml:space="preserve"> in</w:t>
      </w:r>
      <w:r w:rsidR="00C23EDB" w:rsidRPr="0013600D">
        <w:rPr>
          <w:lang w:val="en-US"/>
        </w:rPr>
        <w:t xml:space="preserve"> R v4.0.2</w:t>
      </w:r>
      <w:r w:rsidR="00C343E8" w:rsidRPr="0013600D">
        <w:rPr>
          <w:iCs/>
          <w:lang w:val="en-US"/>
        </w:rPr>
        <w:t xml:space="preserve">. </w:t>
      </w:r>
      <w:r w:rsidR="0014594A" w:rsidRPr="0013600D">
        <w:rPr>
          <w:iCs/>
          <w:lang w:val="en-US"/>
        </w:rPr>
        <w:t xml:space="preserve">This </w:t>
      </w:r>
      <w:r w:rsidR="00C343E8" w:rsidRPr="0013600D">
        <w:rPr>
          <w:iCs/>
          <w:lang w:val="en-US"/>
        </w:rPr>
        <w:t xml:space="preserve">approach </w:t>
      </w:r>
      <w:r w:rsidR="00967B06" w:rsidRPr="0013600D">
        <w:rPr>
          <w:iCs/>
          <w:lang w:val="en-US"/>
        </w:rPr>
        <w:t>compares</w:t>
      </w:r>
      <w:r w:rsidR="0014594A" w:rsidRPr="0013600D">
        <w:rPr>
          <w:iCs/>
          <w:lang w:val="en-US"/>
        </w:rPr>
        <w:t xml:space="preserve"> the </w:t>
      </w:r>
      <w:r w:rsidR="00967B06" w:rsidRPr="0013600D">
        <w:rPr>
          <w:iCs/>
          <w:lang w:val="en-US"/>
        </w:rPr>
        <w:t>observed</w:t>
      </w:r>
      <w:r w:rsidR="0014594A" w:rsidRPr="0013600D">
        <w:rPr>
          <w:iCs/>
          <w:lang w:val="en-US"/>
        </w:rPr>
        <w:t xml:space="preserve"> </w:t>
      </w:r>
      <w:r w:rsidR="00967B06" w:rsidRPr="0013600D">
        <w:rPr>
          <w:iCs/>
          <w:lang w:val="en-US"/>
        </w:rPr>
        <w:t>trend</w:t>
      </w:r>
      <w:r w:rsidR="0014594A" w:rsidRPr="0013600D">
        <w:rPr>
          <w:iCs/>
          <w:lang w:val="en-US"/>
        </w:rPr>
        <w:t xml:space="preserve"> </w:t>
      </w:r>
      <w:r w:rsidR="00F770E5" w:rsidRPr="0013600D">
        <w:rPr>
          <w:iCs/>
          <w:lang w:val="en-US"/>
        </w:rPr>
        <w:t xml:space="preserve">of consultations and hospitalizations </w:t>
      </w:r>
      <w:r w:rsidR="009D02C8" w:rsidRPr="0013600D">
        <w:rPr>
          <w:iCs/>
          <w:lang w:val="en-US"/>
        </w:rPr>
        <w:t xml:space="preserve">after the </w:t>
      </w:r>
      <w:r w:rsidR="002A5AF6" w:rsidRPr="0013600D">
        <w:rPr>
          <w:iCs/>
          <w:lang w:val="en-US"/>
        </w:rPr>
        <w:t>exposure</w:t>
      </w:r>
      <w:r w:rsidR="009D02C8" w:rsidRPr="0013600D">
        <w:rPr>
          <w:iCs/>
          <w:lang w:val="en-US"/>
        </w:rPr>
        <w:t xml:space="preserve">, with </w:t>
      </w:r>
      <w:r w:rsidR="00967B06" w:rsidRPr="0013600D">
        <w:rPr>
          <w:iCs/>
          <w:lang w:val="en-US"/>
        </w:rPr>
        <w:t>an</w:t>
      </w:r>
      <w:r w:rsidR="009D02C8" w:rsidRPr="0013600D">
        <w:rPr>
          <w:iCs/>
          <w:lang w:val="en-US"/>
        </w:rPr>
        <w:t xml:space="preserve"> estimated average </w:t>
      </w:r>
      <w:r w:rsidR="00967B06" w:rsidRPr="0013600D">
        <w:rPr>
          <w:iCs/>
          <w:lang w:val="en-US"/>
        </w:rPr>
        <w:t xml:space="preserve">trend under </w:t>
      </w:r>
      <w:r w:rsidR="002A5AF6" w:rsidRPr="0013600D">
        <w:rPr>
          <w:iCs/>
          <w:lang w:val="en-US"/>
        </w:rPr>
        <w:t>the</w:t>
      </w:r>
      <w:r w:rsidR="009D02C8" w:rsidRPr="0013600D">
        <w:rPr>
          <w:iCs/>
          <w:lang w:val="en-US"/>
        </w:rPr>
        <w:t xml:space="preserve"> hypothetical scenario in which </w:t>
      </w:r>
      <w:r w:rsidR="00F770E5" w:rsidRPr="0013600D">
        <w:rPr>
          <w:iCs/>
          <w:lang w:val="en-US"/>
        </w:rPr>
        <w:t xml:space="preserve">social protests </w:t>
      </w:r>
      <w:r w:rsidR="00C343E8" w:rsidRPr="0013600D">
        <w:rPr>
          <w:iCs/>
          <w:lang w:val="en-US"/>
        </w:rPr>
        <w:t>did not occur</w:t>
      </w:r>
      <w:r w:rsidR="00452739" w:rsidRPr="0013600D">
        <w:rPr>
          <w:iCs/>
          <w:lang w:val="en-US"/>
        </w:rPr>
        <w:t xml:space="preserve"> </w:t>
      </w:r>
      <w:r w:rsidR="00967B06" w:rsidRPr="0013600D">
        <w:rPr>
          <w:iCs/>
          <w:lang w:val="en-US"/>
        </w:rPr>
        <w:t>(i.e., th</w:t>
      </w:r>
      <w:r w:rsidR="00452739" w:rsidRPr="0013600D">
        <w:rPr>
          <w:iCs/>
          <w:lang w:val="en-US"/>
        </w:rPr>
        <w:t>e counterfactual</w:t>
      </w:r>
      <w:r w:rsidR="00967B06" w:rsidRPr="0013600D">
        <w:rPr>
          <w:iCs/>
          <w:lang w:val="en-US"/>
        </w:rPr>
        <w:t>)</w:t>
      </w:r>
      <w:r w:rsidR="00BA648B" w:rsidRPr="0013600D">
        <w:rPr>
          <w:lang w:val="en-US"/>
        </w:rPr>
        <w:t xml:space="preserve"> </w:t>
      </w:r>
      <w:r w:rsidR="00D51BF3" w:rsidRPr="00845F81">
        <w:rPr>
          <w:iCs/>
        </w:rPr>
        <w:fldChar w:fldCharType="begin"/>
      </w:r>
      <w:r w:rsidR="00CB628F" w:rsidRPr="0013600D">
        <w:rPr>
          <w:iCs/>
          <w:lang w:val="en-US"/>
        </w:rPr>
        <w:instrText xml:space="preserve"> ADDIN EN.CITE &lt;EndNote&gt;&lt;Cite&gt;&lt;Author&gt;Pinilla&lt;/Author&gt;&lt;Year&gt;2018&lt;/Year&gt;&lt;RecNum&gt;4&lt;/RecNum&gt;&lt;DisplayText&gt;(33)&lt;/DisplayText&gt;&lt;record&gt;&lt;rec-number&gt;4&lt;/rec-number&gt;&lt;foreign-keys&gt;&lt;key app="EN" db-id="29zseaxacpxtd5esttl5ptxbp9ffvfp00vav" timestamp="1603288494"&gt;4&lt;/key&gt;&lt;/foreign-keys&gt;&lt;ref-type name="Journal Article"&gt;17&lt;/ref-type&gt;&lt;contributors&gt;&lt;authors&gt;&lt;author&gt;Jaime Pinilla&lt;/author&gt;&lt;author&gt;Miguel Negrín&lt;/author&gt;&lt;author&gt;Beatriz González-López-Valcárcel&lt;/author&gt;&lt;author&gt;Francisco-José Vázquez-Polo&lt;/author&gt;&lt;/authors&gt;&lt;/contributors&gt;&lt;titles&gt;&lt;title&gt;Using a Bayesian Structural Time–Series Model to Infer the Causal Impact on Cigarette Sales of Partial and Total Bans on Public Smoking&lt;/title&gt;&lt;secondary-title&gt;Jahrbücher für Nationalökonomie und Statistik&lt;/secondary-title&gt;&lt;/titles&gt;&lt;periodical&gt;&lt;full-title&gt;Jahrbücher für Nationalökonomie und Statistik&lt;/full-title&gt;&lt;/periodical&gt;&lt;pages&gt;423&lt;/pages&gt;&lt;volume&gt;238&lt;/volume&gt;&lt;number&gt;5&lt;/number&gt;&lt;dates&gt;&lt;year&gt;2018&lt;/year&gt;&lt;pub-dates&gt;&lt;date&gt;01 Sep. 2018&lt;/date&gt;&lt;/pub-dates&gt;&lt;/dates&gt;&lt;isbn&gt;0021-4027&lt;/isbn&gt;&lt;urls&gt;&lt;related-urls&gt;&lt;url&gt;https://www.degruyter.com/view/journals/jbnst/238/5/article-p423.xml&lt;/url&gt;&lt;/related-urls&gt;&lt;/urls&gt;&lt;electronic-resource-num&gt;https://doi.org/10.1515/jbnst-2017-0125&lt;/electronic-resource-num&gt;&lt;language&gt;English&lt;/language&gt;&lt;/record&gt;&lt;/Cite&gt;&lt;/EndNote&gt;</w:instrText>
      </w:r>
      <w:r w:rsidR="00D51BF3" w:rsidRPr="00845F81">
        <w:rPr>
          <w:iCs/>
        </w:rPr>
        <w:fldChar w:fldCharType="separate"/>
      </w:r>
      <w:r w:rsidR="00CB628F" w:rsidRPr="0013600D">
        <w:rPr>
          <w:iCs/>
          <w:noProof/>
          <w:lang w:val="en-US"/>
        </w:rPr>
        <w:t>(33)</w:t>
      </w:r>
      <w:r w:rsidR="00D51BF3" w:rsidRPr="00845F81">
        <w:rPr>
          <w:iCs/>
        </w:rPr>
        <w:fldChar w:fldCharType="end"/>
      </w:r>
      <w:r w:rsidR="009D02C8" w:rsidRPr="0013600D">
        <w:rPr>
          <w:iCs/>
          <w:lang w:val="en-US"/>
        </w:rPr>
        <w:t>.</w:t>
      </w:r>
      <w:r w:rsidR="00452739" w:rsidRPr="0013600D">
        <w:rPr>
          <w:iCs/>
          <w:lang w:val="en-US"/>
        </w:rPr>
        <w:t xml:space="preserve"> </w:t>
      </w:r>
      <w:r w:rsidR="006E272C" w:rsidRPr="0013600D">
        <w:rPr>
          <w:iCs/>
          <w:lang w:val="en-US"/>
        </w:rPr>
        <w:t xml:space="preserve">The estimated effect is </w:t>
      </w:r>
      <w:r w:rsidR="00967B06" w:rsidRPr="0013600D">
        <w:rPr>
          <w:iCs/>
          <w:lang w:val="en-US"/>
        </w:rPr>
        <w:t xml:space="preserve">then </w:t>
      </w:r>
      <w:r w:rsidR="006E272C" w:rsidRPr="0013600D">
        <w:rPr>
          <w:iCs/>
          <w:lang w:val="en-US"/>
        </w:rPr>
        <w:t xml:space="preserve">the </w:t>
      </w:r>
      <w:r w:rsidR="00EA1E94" w:rsidRPr="0013600D">
        <w:rPr>
          <w:iCs/>
          <w:lang w:val="en-US"/>
        </w:rPr>
        <w:t xml:space="preserve">difference between </w:t>
      </w:r>
      <w:r w:rsidR="006E272C" w:rsidRPr="0013600D">
        <w:rPr>
          <w:iCs/>
          <w:lang w:val="en-US"/>
        </w:rPr>
        <w:t xml:space="preserve">the counterfactual and the observed number of consultations and hospitalizations </w:t>
      </w:r>
      <w:r w:rsidR="002A5AF6" w:rsidRPr="0013600D">
        <w:rPr>
          <w:iCs/>
          <w:lang w:val="en-US"/>
        </w:rPr>
        <w:t xml:space="preserve">following </w:t>
      </w:r>
      <w:r w:rsidR="006E272C" w:rsidRPr="0013600D">
        <w:rPr>
          <w:iCs/>
          <w:lang w:val="en-US"/>
        </w:rPr>
        <w:t>the social protest of October</w:t>
      </w:r>
      <w:r w:rsidR="000C2729" w:rsidRPr="0013600D">
        <w:rPr>
          <w:iCs/>
          <w:lang w:val="en-US"/>
        </w:rPr>
        <w:t xml:space="preserve"> 2019</w:t>
      </w:r>
      <w:r w:rsidR="006E272C" w:rsidRPr="0013600D">
        <w:rPr>
          <w:iCs/>
          <w:lang w:val="en-US"/>
        </w:rPr>
        <w:t>.</w:t>
      </w:r>
    </w:p>
    <w:p w14:paraId="4932ADDA" w14:textId="5DBC3136" w:rsidR="00E15B8C" w:rsidRPr="0013600D" w:rsidRDefault="00CC5CC4" w:rsidP="00711C17">
      <w:pPr>
        <w:spacing w:line="480" w:lineRule="auto"/>
        <w:ind w:firstLine="720"/>
        <w:jc w:val="both"/>
        <w:rPr>
          <w:iCs/>
          <w:lang w:val="en-US"/>
        </w:rPr>
      </w:pPr>
      <w:r w:rsidRPr="0013600D">
        <w:rPr>
          <w:iCs/>
          <w:lang w:val="en-US"/>
        </w:rPr>
        <w:t>T</w:t>
      </w:r>
      <w:r w:rsidR="00EA1E94" w:rsidRPr="0013600D">
        <w:rPr>
          <w:iCs/>
          <w:lang w:val="en-US"/>
        </w:rPr>
        <w:t xml:space="preserve">his method </w:t>
      </w:r>
      <w:r w:rsidR="000C2729" w:rsidRPr="0013600D">
        <w:rPr>
          <w:iCs/>
          <w:lang w:val="en-US"/>
        </w:rPr>
        <w:t>allow</w:t>
      </w:r>
      <w:r w:rsidR="00D17BB4" w:rsidRPr="0013600D">
        <w:rPr>
          <w:iCs/>
          <w:lang w:val="en-US"/>
        </w:rPr>
        <w:t>ed</w:t>
      </w:r>
      <w:r w:rsidR="000C2729" w:rsidRPr="0013600D">
        <w:rPr>
          <w:iCs/>
          <w:lang w:val="en-US"/>
        </w:rPr>
        <w:t xml:space="preserve"> flexib</w:t>
      </w:r>
      <w:r w:rsidR="008F0875" w:rsidRPr="0013600D">
        <w:rPr>
          <w:iCs/>
          <w:lang w:val="en-US"/>
        </w:rPr>
        <w:t>i</w:t>
      </w:r>
      <w:r w:rsidR="000C2729" w:rsidRPr="0013600D">
        <w:rPr>
          <w:iCs/>
          <w:lang w:val="en-US"/>
        </w:rPr>
        <w:t>l</w:t>
      </w:r>
      <w:r w:rsidR="008F0875" w:rsidRPr="0013600D">
        <w:rPr>
          <w:iCs/>
          <w:lang w:val="en-US"/>
        </w:rPr>
        <w:t>it</w:t>
      </w:r>
      <w:r w:rsidR="000C2729" w:rsidRPr="0013600D">
        <w:rPr>
          <w:iCs/>
          <w:lang w:val="en-US"/>
        </w:rPr>
        <w:t>y</w:t>
      </w:r>
      <w:r w:rsidR="008F0875" w:rsidRPr="0013600D">
        <w:rPr>
          <w:iCs/>
          <w:lang w:val="en-US"/>
        </w:rPr>
        <w:t xml:space="preserve"> in the</w:t>
      </w:r>
      <w:r w:rsidR="000C2729" w:rsidRPr="0013600D">
        <w:rPr>
          <w:iCs/>
          <w:lang w:val="en-US"/>
        </w:rPr>
        <w:t xml:space="preserve"> infer</w:t>
      </w:r>
      <w:r w:rsidR="008F0875" w:rsidRPr="0013600D">
        <w:rPr>
          <w:iCs/>
          <w:lang w:val="en-US"/>
        </w:rPr>
        <w:t>ence of</w:t>
      </w:r>
      <w:r w:rsidR="00EA1E94" w:rsidRPr="0013600D">
        <w:rPr>
          <w:iCs/>
          <w:lang w:val="en-US"/>
        </w:rPr>
        <w:t xml:space="preserve"> </w:t>
      </w:r>
      <w:r w:rsidR="00452739" w:rsidRPr="0013600D">
        <w:rPr>
          <w:iCs/>
          <w:lang w:val="en-US"/>
        </w:rPr>
        <w:t>counterfactual</w:t>
      </w:r>
      <w:r w:rsidR="000C2729" w:rsidRPr="0013600D">
        <w:rPr>
          <w:iCs/>
          <w:lang w:val="en-US"/>
        </w:rPr>
        <w:t>s, temporal evolution</w:t>
      </w:r>
      <w:r w:rsidR="008F0875" w:rsidRPr="0013600D">
        <w:rPr>
          <w:iCs/>
          <w:lang w:val="en-US"/>
        </w:rPr>
        <w:t>,</w:t>
      </w:r>
      <w:r w:rsidR="000C2729" w:rsidRPr="0013600D">
        <w:rPr>
          <w:iCs/>
          <w:lang w:val="en-US"/>
        </w:rPr>
        <w:t xml:space="preserve"> and incremental attributable impact</w:t>
      </w:r>
      <w:r w:rsidR="002A2497" w:rsidRPr="0013600D">
        <w:rPr>
          <w:iCs/>
          <w:lang w:val="en-US"/>
        </w:rPr>
        <w:t xml:space="preserve">. Its estimations </w:t>
      </w:r>
      <w:r w:rsidR="00D17BB4" w:rsidRPr="0013600D">
        <w:rPr>
          <w:iCs/>
          <w:lang w:val="en-US"/>
        </w:rPr>
        <w:t xml:space="preserve">were </w:t>
      </w:r>
      <w:r w:rsidR="000C2729" w:rsidRPr="0013600D">
        <w:rPr>
          <w:iCs/>
          <w:lang w:val="en-US"/>
        </w:rPr>
        <w:t>achieved</w:t>
      </w:r>
      <w:r w:rsidR="00452739" w:rsidRPr="0013600D">
        <w:rPr>
          <w:iCs/>
          <w:lang w:val="en-US"/>
        </w:rPr>
        <w:t xml:space="preserve"> </w:t>
      </w:r>
      <w:r w:rsidR="00EA1E94" w:rsidRPr="0013600D">
        <w:rPr>
          <w:iCs/>
          <w:lang w:val="en-US"/>
        </w:rPr>
        <w:t xml:space="preserve">by incorporating features such as </w:t>
      </w:r>
      <w:r w:rsidR="00BA648B" w:rsidRPr="0013600D">
        <w:rPr>
          <w:iCs/>
          <w:lang w:val="en-US"/>
        </w:rPr>
        <w:t xml:space="preserve">level, </w:t>
      </w:r>
      <w:r w:rsidR="00617F1F" w:rsidRPr="0013600D">
        <w:rPr>
          <w:iCs/>
          <w:lang w:val="en-US"/>
        </w:rPr>
        <w:t>trend</w:t>
      </w:r>
      <w:r w:rsidR="00F770E5" w:rsidRPr="0013600D">
        <w:rPr>
          <w:iCs/>
          <w:lang w:val="en-US"/>
        </w:rPr>
        <w:t>s</w:t>
      </w:r>
      <w:r w:rsidR="00617F1F" w:rsidRPr="0013600D">
        <w:rPr>
          <w:iCs/>
          <w:lang w:val="en-US"/>
        </w:rPr>
        <w:t>, seasonality and regression</w:t>
      </w:r>
      <w:r w:rsidR="000C2729" w:rsidRPr="0013600D">
        <w:rPr>
          <w:iCs/>
          <w:lang w:val="en-US"/>
        </w:rPr>
        <w:t xml:space="preserve"> </w:t>
      </w:r>
      <w:r w:rsidR="002A2497" w:rsidRPr="0013600D">
        <w:rPr>
          <w:iCs/>
          <w:lang w:val="en-US"/>
        </w:rPr>
        <w:t xml:space="preserve">to </w:t>
      </w:r>
      <w:r w:rsidR="000C2729" w:rsidRPr="0013600D">
        <w:rPr>
          <w:iCs/>
          <w:lang w:val="en-US"/>
        </w:rPr>
        <w:t xml:space="preserve">capture the </w:t>
      </w:r>
      <w:r w:rsidR="002A2497" w:rsidRPr="0013600D">
        <w:rPr>
          <w:iCs/>
          <w:lang w:val="en-US"/>
        </w:rPr>
        <w:t>time series dynamic</w:t>
      </w:r>
      <w:r w:rsidR="000C2729" w:rsidRPr="0013600D">
        <w:rPr>
          <w:iCs/>
          <w:lang w:val="en-US"/>
        </w:rPr>
        <w:t xml:space="preserve">s </w:t>
      </w:r>
      <w:r w:rsidR="00D51BF3" w:rsidRPr="00845F81">
        <w:rPr>
          <w:iCs/>
        </w:rPr>
        <w:fldChar w:fldCharType="begin"/>
      </w:r>
      <w:r w:rsidR="00CB628F" w:rsidRPr="0013600D">
        <w:rPr>
          <w:iCs/>
          <w:lang w:val="en-US"/>
        </w:rPr>
        <w:instrText xml:space="preserve"> ADDIN EN.CITE &lt;EndNote&gt;&lt;Cite&gt;&lt;Author&gt;Harvey&lt;/Author&gt;&lt;Year&gt;2007&lt;/Year&gt;&lt;RecNum&gt;1&lt;/RecNum&gt;&lt;DisplayText&gt;(34)&lt;/DisplayText&gt;&lt;record&gt;&lt;rec-number&gt;1&lt;/rec-number&gt;&lt;foreign-keys&gt;&lt;key app="EN" db-id="29zseaxacpxtd5esttl5ptxbp9ffvfp00vav" timestamp="1603288153"&gt;1&lt;/key&gt;&lt;/foreign-keys&gt;&lt;ref-type name="Journal Article"&gt;17&lt;/ref-type&gt;&lt;contributors&gt;&lt;authors&gt;&lt;author&gt;Harvey, Andrew C.&lt;/author&gt;&lt;author&gt;Trimbur, Thomas M.&lt;/author&gt;&lt;author&gt;Van Dijk, Herman K.&lt;/author&gt;&lt;/authors&gt;&lt;/contributors&gt;&lt;titles&gt;&lt;title&gt;Trends and cycles in economic time series: A Bayesian approach&lt;/title&gt;&lt;secondary-title&gt;Journal of Econometrics&lt;/secondary-title&gt;&lt;/titles&gt;&lt;periodical&gt;&lt;full-title&gt;Journal of Econometrics&lt;/full-title&gt;&lt;/periodical&gt;&lt;pages&gt;618-649&lt;/pages&gt;&lt;volume&gt;140&lt;/volume&gt;&lt;number&gt;2&lt;/number&gt;&lt;keywords&gt;&lt;keyword&gt;Output gap&lt;/keyword&gt;&lt;keyword&gt;Kalman filter&lt;/keyword&gt;&lt;keyword&gt;Markov chain Monte Carlo&lt;/keyword&gt;&lt;keyword&gt;Real-time estimation&lt;/keyword&gt;&lt;keyword&gt;Turning points&lt;/keyword&gt;&lt;keyword&gt;Unobserved components&lt;/keyword&gt;&lt;/keywords&gt;&lt;dates&gt;&lt;year&gt;2007&lt;/year&gt;&lt;pub-dates&gt;&lt;date&gt;2007/10/01/&lt;/date&gt;&lt;/pub-dates&gt;&lt;/dates&gt;&lt;isbn&gt;0304-4076&lt;/isbn&gt;&lt;urls&gt;&lt;related-urls&gt;&lt;url&gt;http://www.sciencedirect.com/science/article/pii/S0304407606001497&lt;/url&gt;&lt;/related-urls&gt;&lt;/urls&gt;&lt;electronic-resource-num&gt;https://doi.org/10.1016/j.jeconom.2006.07.006&lt;/electronic-resource-num&gt;&lt;/record&gt;&lt;/Cite&gt;&lt;/EndNote&gt;</w:instrText>
      </w:r>
      <w:r w:rsidR="00D51BF3" w:rsidRPr="00845F81">
        <w:rPr>
          <w:iCs/>
        </w:rPr>
        <w:fldChar w:fldCharType="separate"/>
      </w:r>
      <w:r w:rsidR="00CB628F" w:rsidRPr="0013600D">
        <w:rPr>
          <w:iCs/>
          <w:noProof/>
          <w:lang w:val="en-US"/>
        </w:rPr>
        <w:t>(34)</w:t>
      </w:r>
      <w:r w:rsidR="00D51BF3" w:rsidRPr="00845F81">
        <w:rPr>
          <w:iCs/>
        </w:rPr>
        <w:fldChar w:fldCharType="end"/>
      </w:r>
      <w:r w:rsidR="00617F1F" w:rsidRPr="0013600D">
        <w:rPr>
          <w:iCs/>
          <w:lang w:val="en-US"/>
        </w:rPr>
        <w:t>.</w:t>
      </w:r>
      <w:r w:rsidR="002A5AF6" w:rsidRPr="0013600D">
        <w:rPr>
          <w:iCs/>
          <w:lang w:val="en-US"/>
        </w:rPr>
        <w:t xml:space="preserve"> </w:t>
      </w:r>
      <w:r w:rsidR="00E15B8C" w:rsidRPr="0013600D">
        <w:rPr>
          <w:iCs/>
          <w:lang w:val="en-US"/>
        </w:rPr>
        <w:t xml:space="preserve">We predefined additive monthly and yearly </w:t>
      </w:r>
      <w:r w:rsidR="005F4533" w:rsidRPr="0013600D">
        <w:rPr>
          <w:iCs/>
          <w:lang w:val="en-US"/>
        </w:rPr>
        <w:t>seasonal components</w:t>
      </w:r>
      <w:r w:rsidR="00E15B8C" w:rsidRPr="0013600D">
        <w:rPr>
          <w:iCs/>
          <w:lang w:val="en-US"/>
        </w:rPr>
        <w:t>.</w:t>
      </w:r>
      <w:r w:rsidR="005F4533" w:rsidRPr="0013600D">
        <w:rPr>
          <w:iCs/>
          <w:lang w:val="en-US"/>
        </w:rPr>
        <w:t xml:space="preserve"> After estimating several models with different specifications, we selected those </w:t>
      </w:r>
      <w:r w:rsidR="00E15B8C" w:rsidRPr="0013600D">
        <w:rPr>
          <w:iCs/>
          <w:lang w:val="en-US"/>
        </w:rPr>
        <w:t>with lower cumulative absolute one step ahead errors</w:t>
      </w:r>
      <w:r w:rsidR="00793A59" w:rsidRPr="0013600D">
        <w:rPr>
          <w:iCs/>
          <w:lang w:val="en-US"/>
        </w:rPr>
        <w:t xml:space="preserve"> </w:t>
      </w:r>
      <w:r w:rsidR="00793A59" w:rsidRPr="00845F81">
        <w:rPr>
          <w:iCs/>
        </w:rPr>
        <w:fldChar w:fldCharType="begin"/>
      </w:r>
      <w:r w:rsidR="00793A59" w:rsidRPr="0013600D">
        <w:rPr>
          <w:iCs/>
          <w:lang w:val="en-US"/>
        </w:rPr>
        <w:instrText xml:space="preserve"> ADDIN EN.CITE &lt;EndNote&gt;&lt;Cite&gt;&lt;Author&gt;Durbin&lt;/Author&gt;&lt;Year&gt;2012&lt;/Year&gt;&lt;RecNum&gt;58&lt;/RecNum&gt;&lt;DisplayText&gt;(35)&lt;/DisplayText&gt;&lt;record&gt;&lt;rec-number&gt;58&lt;/rec-number&gt;&lt;foreign-keys&gt;&lt;key app="EN" db-id="29zseaxacpxtd5esttl5ptxbp9ffvfp00vav" timestamp="1610673807"&gt;58&lt;/key&gt;&lt;/foreign-keys&gt;&lt;ref-type name="Book"&gt;6&lt;/ref-type&gt;&lt;contributors&gt;&lt;authors&gt;&lt;author&gt;Durbin, J.&lt;/author&gt;&lt;author&gt;Koopman, Siem Jan&lt;/author&gt;&lt;/authors&gt;&lt;/contributors&gt;&lt;titles&gt;&lt;title&gt;Time series analysis by state space methods: second edition&lt;/title&gt;&lt;secondary-title&gt;Oxford statistical science series&lt;/secondary-title&gt;&lt;/titles&gt;&lt;edition&gt;2&lt;/edition&gt;&lt;section&gt;401&lt;/section&gt;&lt;dates&gt;&lt;year&gt;2012&lt;/year&gt;&lt;/dates&gt;&lt;pub-location&gt;Oxford&lt;/pub-location&gt;&lt;publisher&gt;Oxford University Press&lt;/publisher&gt;&lt;urls&gt;&lt;/urls&gt;&lt;electronic-resource-num&gt;10.1093/acprof:oso/9780199641178.001.0001&lt;/electronic-resource-num&gt;&lt;/record&gt;&lt;/Cite&gt;&lt;/EndNote&gt;</w:instrText>
      </w:r>
      <w:r w:rsidR="00793A59" w:rsidRPr="00845F81">
        <w:rPr>
          <w:iCs/>
        </w:rPr>
        <w:fldChar w:fldCharType="separate"/>
      </w:r>
      <w:r w:rsidR="00793A59" w:rsidRPr="0013600D">
        <w:rPr>
          <w:iCs/>
          <w:noProof/>
          <w:lang w:val="en-US"/>
        </w:rPr>
        <w:t>(35)</w:t>
      </w:r>
      <w:r w:rsidR="00793A59" w:rsidRPr="00845F81">
        <w:rPr>
          <w:iCs/>
        </w:rPr>
        <w:fldChar w:fldCharType="end"/>
      </w:r>
      <w:r w:rsidR="005F4533" w:rsidRPr="0013600D">
        <w:rPr>
          <w:iCs/>
          <w:lang w:val="en-US"/>
        </w:rPr>
        <w:t>. The selected</w:t>
      </w:r>
      <w:r w:rsidR="00E15B8C" w:rsidRPr="0013600D">
        <w:rPr>
          <w:iCs/>
          <w:lang w:val="en-US"/>
        </w:rPr>
        <w:t xml:space="preserve"> </w:t>
      </w:r>
      <w:r w:rsidR="005F4533" w:rsidRPr="0013600D">
        <w:rPr>
          <w:iCs/>
          <w:lang w:val="en-US"/>
        </w:rPr>
        <w:t xml:space="preserve">models </w:t>
      </w:r>
      <w:r w:rsidR="00E15B8C" w:rsidRPr="0013600D">
        <w:rPr>
          <w:iCs/>
          <w:lang w:val="en-US"/>
        </w:rPr>
        <w:t>assumed a studentized distributed noise</w:t>
      </w:r>
      <w:r w:rsidR="00B96937" w:rsidRPr="0013600D">
        <w:rPr>
          <w:iCs/>
          <w:lang w:val="en-US"/>
        </w:rPr>
        <w:t xml:space="preserve">, </w:t>
      </w:r>
      <w:r w:rsidR="00A90EFD" w:rsidRPr="0013600D">
        <w:rPr>
          <w:iCs/>
          <w:lang w:val="en-US"/>
        </w:rPr>
        <w:t xml:space="preserve">were </w:t>
      </w:r>
      <w:r w:rsidR="00E269F9" w:rsidRPr="0013600D">
        <w:rPr>
          <w:iCs/>
          <w:lang w:val="en-US"/>
        </w:rPr>
        <w:t xml:space="preserve">robust against outliers and shocks, </w:t>
      </w:r>
      <w:r w:rsidR="00A90EFD" w:rsidRPr="0013600D">
        <w:rPr>
          <w:iCs/>
          <w:lang w:val="en-US"/>
        </w:rPr>
        <w:t xml:space="preserve">and included </w:t>
      </w:r>
      <w:r w:rsidR="00E15B8C" w:rsidRPr="0013600D">
        <w:rPr>
          <w:iCs/>
          <w:lang w:val="en-US"/>
        </w:rPr>
        <w:t xml:space="preserve">a random-walk </w:t>
      </w:r>
      <w:r w:rsidR="005F4533" w:rsidRPr="0013600D">
        <w:rPr>
          <w:iCs/>
          <w:lang w:val="en-US"/>
        </w:rPr>
        <w:t>that</w:t>
      </w:r>
      <w:r w:rsidR="00E15B8C" w:rsidRPr="0013600D">
        <w:rPr>
          <w:iCs/>
          <w:lang w:val="en-US"/>
        </w:rPr>
        <w:t xml:space="preserve"> </w:t>
      </w:r>
      <w:r w:rsidR="005F4533" w:rsidRPr="0013600D">
        <w:rPr>
          <w:iCs/>
          <w:lang w:val="en-US"/>
        </w:rPr>
        <w:t xml:space="preserve">does </w:t>
      </w:r>
      <w:r w:rsidR="00E15B8C" w:rsidRPr="0013600D">
        <w:rPr>
          <w:iCs/>
          <w:lang w:val="en-US"/>
        </w:rPr>
        <w:t xml:space="preserve">not </w:t>
      </w:r>
      <w:r w:rsidR="005F4533" w:rsidRPr="0013600D">
        <w:rPr>
          <w:iCs/>
          <w:lang w:val="en-US"/>
        </w:rPr>
        <w:t xml:space="preserve">rely on </w:t>
      </w:r>
      <w:r w:rsidR="00E15B8C" w:rsidRPr="0013600D">
        <w:rPr>
          <w:iCs/>
          <w:lang w:val="en-US"/>
        </w:rPr>
        <w:t>an observable pattern or trend drift</w:t>
      </w:r>
      <w:r w:rsidR="00B96937" w:rsidRPr="0013600D">
        <w:rPr>
          <w:iCs/>
          <w:lang w:val="en-US"/>
        </w:rPr>
        <w:t xml:space="preserve"> and adapts to local variation</w:t>
      </w:r>
      <w:r w:rsidR="00E269F9" w:rsidRPr="0013600D">
        <w:rPr>
          <w:iCs/>
          <w:lang w:val="en-US"/>
        </w:rPr>
        <w:t>, making it desirable when constructing short-term predictions</w:t>
      </w:r>
      <w:r w:rsidR="00E15B8C" w:rsidRPr="0013600D">
        <w:rPr>
          <w:iCs/>
          <w:lang w:val="en-US"/>
        </w:rPr>
        <w:t xml:space="preserve"> </w:t>
      </w:r>
      <w:r w:rsidR="00E15B8C" w:rsidRPr="00845F81">
        <w:rPr>
          <w:iCs/>
        </w:rPr>
        <w:fldChar w:fldCharType="begin"/>
      </w:r>
      <w:r w:rsidR="00793A59" w:rsidRPr="0013600D">
        <w:rPr>
          <w:iCs/>
          <w:lang w:val="en-US"/>
        </w:rPr>
        <w:instrText xml:space="preserve"> ADDIN EN.CITE &lt;EndNote&gt;&lt;Cite&gt;&lt;Author&gt;Koopman&lt;/Author&gt;&lt;Year&gt;2000&lt;/Year&gt;&lt;RecNum&gt;15&lt;/RecNum&gt;&lt;DisplayText&gt;(36)&lt;/DisplayText&gt;&lt;record&gt;&lt;rec-number&gt;15&lt;/rec-number&gt;&lt;foreign-keys&gt;&lt;key app="EN" db-id="29zseaxacpxtd5esttl5ptxbp9ffvfp00vav" timestamp="1604340123"&gt;15&lt;/key&gt;&lt;/foreign-keys&gt;&lt;ref-type name="Journal Article"&gt;17&lt;/ref-type&gt;&lt;contributors&gt;&lt;authors&gt;&lt;author&gt;Koopman, Siem Jan&lt;/author&gt;&lt;author&gt;Durbin, J.&lt;/author&gt;&lt;/authors&gt;&lt;/contributors&gt;&lt;titles&gt;&lt;title&gt;Time series analysis of non-Gaussian observations based on state space models from both classical and Bayesian perspectives. (With discussion)&lt;/title&gt;&lt;secondary-title&gt;Journal of the Royal Statistical Society Series B&lt;/secondary-title&gt;&lt;/titles&gt;&lt;periodical&gt;&lt;full-title&gt;Journal of the Royal Statistical Society Series B&lt;/full-title&gt;&lt;/periodical&gt;&lt;pages&gt;3-56&lt;/pages&gt;&lt;volume&gt;62&lt;/volume&gt;&lt;dates&gt;&lt;year&gt;2000&lt;/year&gt;&lt;pub-dates&gt;&lt;date&gt;02/01&lt;/date&gt;&lt;/pub-dates&gt;&lt;/dates&gt;&lt;urls&gt;&lt;/urls&gt;&lt;electronic-resource-num&gt;10.1111/1467-9868.00218&lt;/electronic-resource-num&gt;&lt;/record&gt;&lt;/Cite&gt;&lt;/EndNote&gt;</w:instrText>
      </w:r>
      <w:r w:rsidR="00E15B8C" w:rsidRPr="00845F81">
        <w:rPr>
          <w:iCs/>
        </w:rPr>
        <w:fldChar w:fldCharType="separate"/>
      </w:r>
      <w:r w:rsidR="00793A59" w:rsidRPr="0013600D">
        <w:rPr>
          <w:iCs/>
          <w:noProof/>
          <w:lang w:val="en-US"/>
        </w:rPr>
        <w:t>(36)</w:t>
      </w:r>
      <w:r w:rsidR="00E15B8C" w:rsidRPr="00845F81">
        <w:rPr>
          <w:iCs/>
        </w:rPr>
        <w:fldChar w:fldCharType="end"/>
      </w:r>
      <w:r w:rsidR="00E15B8C" w:rsidRPr="0013600D">
        <w:rPr>
          <w:iCs/>
          <w:lang w:val="en-US"/>
        </w:rPr>
        <w:t>.</w:t>
      </w:r>
    </w:p>
    <w:p w14:paraId="158FE7A9" w14:textId="17B8BC49" w:rsidR="00CC5CC4" w:rsidRPr="0013600D" w:rsidRDefault="00967B06" w:rsidP="00711C17">
      <w:pPr>
        <w:spacing w:line="480" w:lineRule="auto"/>
        <w:ind w:firstLine="720"/>
        <w:jc w:val="both"/>
        <w:rPr>
          <w:iCs/>
          <w:lang w:val="en-US"/>
        </w:rPr>
      </w:pPr>
      <w:r w:rsidRPr="0013600D">
        <w:rPr>
          <w:iCs/>
          <w:lang w:val="en-US"/>
        </w:rPr>
        <w:lastRenderedPageBreak/>
        <w:t>The point effect</w:t>
      </w:r>
      <w:r w:rsidR="005F4533" w:rsidRPr="0013600D">
        <w:rPr>
          <w:iCs/>
          <w:lang w:val="en-US"/>
        </w:rPr>
        <w:t>s</w:t>
      </w:r>
      <w:r w:rsidRPr="0013600D">
        <w:rPr>
          <w:iCs/>
          <w:lang w:val="en-US"/>
        </w:rPr>
        <w:t xml:space="preserve"> of social protest and its 95% credible interval </w:t>
      </w:r>
      <w:r w:rsidR="005F4533" w:rsidRPr="0013600D">
        <w:rPr>
          <w:iCs/>
          <w:lang w:val="en-US"/>
        </w:rPr>
        <w:t xml:space="preserve">were </w:t>
      </w:r>
      <w:r w:rsidRPr="0013600D">
        <w:rPr>
          <w:iCs/>
          <w:lang w:val="en-US"/>
        </w:rPr>
        <w:t xml:space="preserve">generated </w:t>
      </w:r>
      <w:r w:rsidR="002A5AF6" w:rsidRPr="0013600D">
        <w:rPr>
          <w:iCs/>
          <w:lang w:val="en-US"/>
        </w:rPr>
        <w:t>as</w:t>
      </w:r>
      <w:r w:rsidR="005F4533" w:rsidRPr="0013600D">
        <w:rPr>
          <w:iCs/>
          <w:lang w:val="en-US"/>
        </w:rPr>
        <w:t xml:space="preserve"> </w:t>
      </w:r>
      <w:r w:rsidRPr="0013600D">
        <w:rPr>
          <w:iCs/>
          <w:lang w:val="en-US"/>
        </w:rPr>
        <w:t xml:space="preserve">the difference between the estimated </w:t>
      </w:r>
      <w:r w:rsidR="00382F14" w:rsidRPr="0013600D">
        <w:rPr>
          <w:iCs/>
          <w:lang w:val="en-US"/>
        </w:rPr>
        <w:t xml:space="preserve">forecasts </w:t>
      </w:r>
      <w:r w:rsidRPr="0013600D">
        <w:rPr>
          <w:iCs/>
          <w:lang w:val="en-US"/>
        </w:rPr>
        <w:t xml:space="preserve">and the observed trend across each </w:t>
      </w:r>
      <w:r w:rsidR="00E15B8C" w:rsidRPr="0013600D">
        <w:rPr>
          <w:iCs/>
          <w:lang w:val="en-US"/>
        </w:rPr>
        <w:t>30,000 Markov Chain Monte Carlo</w:t>
      </w:r>
      <w:r w:rsidR="003E0A3F" w:rsidRPr="0013600D">
        <w:rPr>
          <w:iCs/>
          <w:lang w:val="en-US"/>
        </w:rPr>
        <w:t xml:space="preserve"> </w:t>
      </w:r>
      <w:r w:rsidRPr="0013600D">
        <w:rPr>
          <w:iCs/>
          <w:lang w:val="en-US"/>
        </w:rPr>
        <w:t>iteration</w:t>
      </w:r>
      <w:r w:rsidR="00E15B8C" w:rsidRPr="0013600D">
        <w:rPr>
          <w:iCs/>
          <w:lang w:val="en-US"/>
        </w:rPr>
        <w:t>s</w:t>
      </w:r>
      <w:r w:rsidR="003E0A3F" w:rsidRPr="0013600D">
        <w:rPr>
          <w:iCs/>
          <w:lang w:val="en-US"/>
        </w:rPr>
        <w:t>, following a 10% burn-in period</w:t>
      </w:r>
      <w:r w:rsidRPr="0013600D">
        <w:rPr>
          <w:iCs/>
          <w:lang w:val="en-US"/>
        </w:rPr>
        <w:t xml:space="preserve"> </w:t>
      </w:r>
      <w:r w:rsidR="00D51BF3" w:rsidRPr="00845F81">
        <w:rPr>
          <w:iCs/>
        </w:rPr>
        <w:fldChar w:fldCharType="begin">
          <w:fldData xml:space="preserve">PEVuZE5vdGU+PENpdGU+PEF1dGhvcj5GcmFnb3NvPC9BdXRob3I+PFllYXI+MjAxODwvWWVhcj48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</w:fldData>
        </w:fldChar>
      </w:r>
      <w:r w:rsidR="00793A59" w:rsidRPr="0013600D">
        <w:rPr>
          <w:iCs/>
          <w:lang w:val="en-US"/>
        </w:rPr>
        <w:instrText xml:space="preserve"> ADDIN EN.CITE </w:instrText>
      </w:r>
      <w:r w:rsidR="00793A59" w:rsidRPr="00E27F73">
        <w:rPr>
          <w:iCs/>
        </w:rPr>
        <w:fldChar w:fldCharType="begin">
          <w:fldData xml:space="preserve">PEVuZE5vdGU+PENpdGU+PEF1dGhvcj5GcmFnb3NvPC9BdXRob3I+PFllYXI+MjAxODwvWWVhcj48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</w:fldData>
        </w:fldChar>
      </w:r>
      <w:r w:rsidR="00793A59" w:rsidRPr="0013600D">
        <w:rPr>
          <w:iCs/>
          <w:lang w:val="en-US"/>
        </w:rPr>
        <w:instrText xml:space="preserve"> ADDIN EN.CITE.DATA </w:instrText>
      </w:r>
      <w:r w:rsidR="00793A59" w:rsidRPr="00E27F73">
        <w:rPr>
          <w:iCs/>
        </w:rPr>
      </w:r>
      <w:r w:rsidR="00793A59" w:rsidRPr="00E27F73">
        <w:rPr>
          <w:iCs/>
        </w:rPr>
        <w:fldChar w:fldCharType="end"/>
      </w:r>
      <w:r w:rsidR="00D51BF3" w:rsidRPr="00845F81">
        <w:rPr>
          <w:iCs/>
        </w:rPr>
      </w:r>
      <w:r w:rsidR="00D51BF3" w:rsidRPr="00845F81">
        <w:rPr>
          <w:iCs/>
        </w:rPr>
        <w:fldChar w:fldCharType="separate"/>
      </w:r>
      <w:r w:rsidR="00793A59" w:rsidRPr="0013600D">
        <w:rPr>
          <w:iCs/>
          <w:noProof/>
          <w:lang w:val="en-US"/>
        </w:rPr>
        <w:t>(31, 37, 38)</w:t>
      </w:r>
      <w:r w:rsidR="00D51BF3" w:rsidRPr="00845F81">
        <w:rPr>
          <w:iCs/>
        </w:rPr>
        <w:fldChar w:fldCharType="end"/>
      </w:r>
      <w:r w:rsidR="00452739" w:rsidRPr="0013600D">
        <w:rPr>
          <w:iCs/>
          <w:lang w:val="en-US"/>
        </w:rPr>
        <w:t>.</w:t>
      </w:r>
      <w:r w:rsidRPr="0013600D">
        <w:rPr>
          <w:iCs/>
          <w:lang w:val="en-US"/>
        </w:rPr>
        <w:t xml:space="preserve"> </w:t>
      </w:r>
      <w:r w:rsidR="003F1EEB" w:rsidRPr="0013600D">
        <w:rPr>
          <w:iCs/>
          <w:lang w:val="en-US"/>
        </w:rPr>
        <w:t xml:space="preserve">The tail-area probability </w:t>
      </w:r>
      <w:r w:rsidR="003E0A3F" w:rsidRPr="0013600D">
        <w:rPr>
          <w:iCs/>
          <w:lang w:val="en-US"/>
        </w:rPr>
        <w:t>can be interpreted as</w:t>
      </w:r>
      <w:r w:rsidR="003F1EEB" w:rsidRPr="0013600D">
        <w:rPr>
          <w:iCs/>
          <w:lang w:val="en-US"/>
        </w:rPr>
        <w:t xml:space="preserve"> the probability</w:t>
      </w:r>
      <w:r w:rsidR="003E0A3F" w:rsidRPr="0013600D">
        <w:rPr>
          <w:iCs/>
          <w:lang w:val="en-US"/>
        </w:rPr>
        <w:t xml:space="preserve">—across </w:t>
      </w:r>
      <w:r w:rsidR="00C1307A" w:rsidRPr="0013600D">
        <w:rPr>
          <w:iCs/>
          <w:lang w:val="en-US"/>
        </w:rPr>
        <w:t xml:space="preserve">models </w:t>
      </w:r>
      <w:r w:rsidR="003E0A3F" w:rsidRPr="0013600D">
        <w:rPr>
          <w:iCs/>
          <w:lang w:val="en-US"/>
        </w:rPr>
        <w:t>iteration</w:t>
      </w:r>
      <w:r w:rsidR="00C1307A" w:rsidRPr="0013600D">
        <w:rPr>
          <w:iCs/>
          <w:lang w:val="en-US"/>
        </w:rPr>
        <w:t>s</w:t>
      </w:r>
      <w:r w:rsidR="003E0A3F" w:rsidRPr="0013600D">
        <w:rPr>
          <w:iCs/>
          <w:lang w:val="en-US"/>
        </w:rPr>
        <w:t>— of observing a</w:t>
      </w:r>
      <w:r w:rsidR="003F1EEB" w:rsidRPr="0013600D">
        <w:rPr>
          <w:iCs/>
          <w:lang w:val="en-US"/>
        </w:rPr>
        <w:t xml:space="preserve"> response at least as extrem</w:t>
      </w:r>
      <w:r w:rsidR="003E0A3F" w:rsidRPr="0013600D">
        <w:rPr>
          <w:iCs/>
          <w:lang w:val="en-US"/>
        </w:rPr>
        <w:t>e</w:t>
      </w:r>
      <w:r w:rsidR="003F1EEB" w:rsidRPr="0013600D">
        <w:rPr>
          <w:iCs/>
          <w:lang w:val="en-US"/>
        </w:rPr>
        <w:t xml:space="preserve"> as the observed </w:t>
      </w:r>
      <w:r w:rsidR="003E0A3F" w:rsidRPr="0013600D">
        <w:rPr>
          <w:iCs/>
          <w:lang w:val="en-US"/>
        </w:rPr>
        <w:t>point estimate</w:t>
      </w:r>
      <w:r w:rsidR="003F1EEB" w:rsidRPr="0013600D">
        <w:rPr>
          <w:iCs/>
          <w:lang w:val="en-US"/>
        </w:rPr>
        <w:t xml:space="preserve"> </w:t>
      </w:r>
      <w:r w:rsidR="003F1EEB" w:rsidRPr="00845F81">
        <w:rPr>
          <w:iCs/>
        </w:rPr>
        <w:fldChar w:fldCharType="begin"/>
      </w:r>
      <w:r w:rsidR="00793A59" w:rsidRPr="0013600D">
        <w:rPr>
          <w:iCs/>
          <w:lang w:val="en-US"/>
        </w:rPr>
        <w:instrText xml:space="preserve"> ADDIN EN.CITE &lt;EndNote&gt;&lt;Cite&gt;&lt;Author&gt;Ganesan&lt;/Author&gt;&lt;Year&gt;2019&lt;/Year&gt;&lt;RecNum&gt;52&lt;/RecNum&gt;&lt;DisplayText&gt;(39)&lt;/DisplayText&gt;&lt;record&gt;&lt;rec-number&gt;52&lt;/rec-number&gt;&lt;foreign-keys&gt;&lt;key app="EN" db-id="29zseaxacpxtd5esttl5ptxbp9ffvfp00vav" timestamp="1607432028"&gt;52&lt;/key&gt;&lt;/foreign-keys&gt;&lt;ref-type name="Journal Article"&gt;17&lt;/ref-type&gt;&lt;contributors&gt;&lt;authors&gt;&lt;author&gt;Ganesan, Kamalanathan&lt;/author&gt;&lt;author&gt;Saraiva, João&lt;/author&gt;&lt;author&gt;Bessa, Ricardo&lt;/author&gt;&lt;/authors&gt;&lt;/contributors&gt;&lt;titles&gt;&lt;title&gt;On the Use of Causality Inference in Designing Tariffs to Implement More Effective Behavioral Demand Response Programs&lt;/title&gt;&lt;secondary-title&gt;Energies&lt;/secondary-title&gt;&lt;/titles&gt;&lt;periodical&gt;&lt;full-title&gt;Energies&lt;/full-title&gt;&lt;/periodical&gt;&lt;pages&gt;2666&lt;/pages&gt;&lt;volume&gt;12&lt;/volume&gt;&lt;dates&gt;&lt;year&gt;2019&lt;/year&gt;&lt;pub-dates&gt;&lt;date&gt;07/11&lt;/date&gt;&lt;/pub-dates&gt;&lt;/dates&gt;&lt;urls&gt;&lt;/urls&gt;&lt;electronic-resource-num&gt;10.3390/en12142666&lt;/electronic-resource-num&gt;&lt;/record&gt;&lt;/Cite&gt;&lt;/EndNote&gt;</w:instrText>
      </w:r>
      <w:r w:rsidR="003F1EEB" w:rsidRPr="00845F81">
        <w:rPr>
          <w:iCs/>
        </w:rPr>
        <w:fldChar w:fldCharType="separate"/>
      </w:r>
      <w:r w:rsidR="00793A59" w:rsidRPr="0013600D">
        <w:rPr>
          <w:iCs/>
          <w:noProof/>
          <w:lang w:val="en-US"/>
        </w:rPr>
        <w:t>(39)</w:t>
      </w:r>
      <w:r w:rsidR="003F1EEB" w:rsidRPr="00845F81">
        <w:rPr>
          <w:iCs/>
        </w:rPr>
        <w:fldChar w:fldCharType="end"/>
      </w:r>
      <w:r w:rsidR="003F1EEB" w:rsidRPr="0013600D">
        <w:rPr>
          <w:iCs/>
          <w:lang w:val="en-US"/>
        </w:rPr>
        <w:t xml:space="preserve">. </w:t>
      </w:r>
      <w:r w:rsidR="003E0A3F" w:rsidRPr="0013600D">
        <w:rPr>
          <w:iCs/>
          <w:lang w:val="en-US"/>
        </w:rPr>
        <w:t xml:space="preserve">Additional </w:t>
      </w:r>
      <w:r w:rsidR="00CC5CC4" w:rsidRPr="0013600D">
        <w:rPr>
          <w:iCs/>
          <w:lang w:val="en-US"/>
        </w:rPr>
        <w:t xml:space="preserve">details </w:t>
      </w:r>
      <w:r w:rsidR="003E0A3F" w:rsidRPr="0013600D">
        <w:rPr>
          <w:iCs/>
          <w:lang w:val="en-US"/>
        </w:rPr>
        <w:t xml:space="preserve">on </w:t>
      </w:r>
      <w:r w:rsidR="00D41248" w:rsidRPr="0013600D">
        <w:rPr>
          <w:iCs/>
          <w:lang w:val="en-US"/>
        </w:rPr>
        <w:t xml:space="preserve">the </w:t>
      </w:r>
      <w:r w:rsidR="00CC5CC4" w:rsidRPr="0013600D">
        <w:rPr>
          <w:iCs/>
          <w:lang w:val="en-US"/>
        </w:rPr>
        <w:t xml:space="preserve">modeling approach and statistics are described in the </w:t>
      </w:r>
      <w:r w:rsidR="003E0A3F" w:rsidRPr="0013600D">
        <w:rPr>
          <w:iCs/>
          <w:lang w:val="en-US"/>
        </w:rPr>
        <w:t>S</w:t>
      </w:r>
      <w:r w:rsidR="00CC5CC4" w:rsidRPr="0013600D">
        <w:rPr>
          <w:iCs/>
          <w:lang w:val="en-US"/>
        </w:rPr>
        <w:t xml:space="preserve">upplemental </w:t>
      </w:r>
      <w:r w:rsidR="003E0A3F" w:rsidRPr="0013600D">
        <w:rPr>
          <w:iCs/>
          <w:lang w:val="en-US"/>
        </w:rPr>
        <w:t>M</w:t>
      </w:r>
      <w:r w:rsidR="00CC5CC4" w:rsidRPr="0013600D">
        <w:rPr>
          <w:iCs/>
          <w:lang w:val="en-US"/>
        </w:rPr>
        <w:t>aterial.</w:t>
      </w:r>
    </w:p>
    <w:p w14:paraId="1A3E67C0" w14:textId="7A361F48" w:rsidR="002E2795" w:rsidRPr="0013600D" w:rsidRDefault="003E0A3F" w:rsidP="00711C17">
      <w:pPr>
        <w:spacing w:line="480" w:lineRule="auto"/>
        <w:ind w:firstLine="720"/>
        <w:jc w:val="both"/>
        <w:rPr>
          <w:lang w:val="en-US"/>
        </w:rPr>
      </w:pPr>
      <w:r w:rsidRPr="0013600D">
        <w:rPr>
          <w:iCs/>
          <w:lang w:val="en-US"/>
        </w:rPr>
        <w:t>Finally</w:t>
      </w:r>
      <w:r w:rsidR="005F4533" w:rsidRPr="0013600D">
        <w:rPr>
          <w:iCs/>
          <w:lang w:val="en-US"/>
        </w:rPr>
        <w:t>, w</w:t>
      </w:r>
      <w:r w:rsidR="002A2497" w:rsidRPr="0013600D">
        <w:rPr>
          <w:iCs/>
          <w:lang w:val="en-US"/>
        </w:rPr>
        <w:t>e performed a</w:t>
      </w:r>
      <w:r w:rsidR="00CC5CC4" w:rsidRPr="0013600D">
        <w:rPr>
          <w:iCs/>
          <w:lang w:val="en-US"/>
        </w:rPr>
        <w:t xml:space="preserve"> sensitivity analysis </w:t>
      </w:r>
      <w:r w:rsidR="00E74125" w:rsidRPr="0013600D">
        <w:rPr>
          <w:lang w:val="en-US"/>
        </w:rPr>
        <w:t>through a traditional difference-in-differences</w:t>
      </w:r>
      <w:r w:rsidR="00E74125" w:rsidRPr="0013600D" w:rsidDel="002A2497">
        <w:rPr>
          <w:iCs/>
          <w:lang w:val="en-US"/>
        </w:rPr>
        <w:t xml:space="preserve"> </w:t>
      </w:r>
      <w:r w:rsidR="00A90EFD" w:rsidRPr="0013600D">
        <w:rPr>
          <w:iCs/>
          <w:lang w:val="en-US"/>
        </w:rPr>
        <w:t xml:space="preserve">model </w:t>
      </w:r>
      <w:r w:rsidR="00CC5CC4" w:rsidRPr="0013600D">
        <w:rPr>
          <w:iCs/>
          <w:lang w:val="en-US"/>
        </w:rPr>
        <w:t xml:space="preserve">using historical controls </w:t>
      </w:r>
      <w:r w:rsidR="00E15B8C" w:rsidRPr="0013600D">
        <w:rPr>
          <w:iCs/>
          <w:lang w:val="en-US"/>
        </w:rPr>
        <w:t>from 2015 to 2018</w:t>
      </w:r>
      <w:r w:rsidR="00E74125" w:rsidRPr="0013600D">
        <w:rPr>
          <w:iCs/>
          <w:lang w:val="en-US"/>
        </w:rPr>
        <w:t xml:space="preserve">, </w:t>
      </w:r>
      <w:r w:rsidR="00A90EFD" w:rsidRPr="0013600D">
        <w:rPr>
          <w:iCs/>
          <w:lang w:val="en-US"/>
        </w:rPr>
        <w:t>expressing</w:t>
      </w:r>
      <w:r w:rsidR="00E74125" w:rsidRPr="0013600D">
        <w:rPr>
          <w:iCs/>
          <w:lang w:val="en-US"/>
        </w:rPr>
        <w:t xml:space="preserve"> the observed trend for each outcome in the same three hospitals but in years in which social protest did not o</w:t>
      </w:r>
      <w:r w:rsidR="00793A59" w:rsidRPr="0013600D">
        <w:rPr>
          <w:iCs/>
          <w:lang w:val="en-US"/>
        </w:rPr>
        <w:t>c</w:t>
      </w:r>
      <w:r w:rsidR="00E74125" w:rsidRPr="0013600D">
        <w:rPr>
          <w:iCs/>
          <w:lang w:val="en-US"/>
        </w:rPr>
        <w:t>cur</w:t>
      </w:r>
      <w:r w:rsidR="00E63EBD" w:rsidRPr="0013600D">
        <w:rPr>
          <w:lang w:val="en-US"/>
        </w:rPr>
        <w:t xml:space="preserve">. </w:t>
      </w:r>
      <w:r w:rsidR="00C23EDB" w:rsidRPr="0013600D">
        <w:rPr>
          <w:lang w:val="en-US"/>
        </w:rPr>
        <w:t xml:space="preserve">The </w:t>
      </w:r>
      <w:r w:rsidR="005F4533" w:rsidRPr="0013600D">
        <w:rPr>
          <w:lang w:val="en-US"/>
        </w:rPr>
        <w:t xml:space="preserve">difference-in-differences </w:t>
      </w:r>
      <w:r w:rsidR="00C23EDB" w:rsidRPr="0013600D">
        <w:rPr>
          <w:lang w:val="en-US"/>
        </w:rPr>
        <w:t>model included year</w:t>
      </w:r>
      <w:r w:rsidR="005F4533" w:rsidRPr="0013600D">
        <w:rPr>
          <w:lang w:val="en-US"/>
        </w:rPr>
        <w:t xml:space="preserve"> fixed-effects</w:t>
      </w:r>
      <w:r w:rsidR="00C23EDB" w:rsidRPr="0013600D">
        <w:rPr>
          <w:lang w:val="en-US"/>
        </w:rPr>
        <w:t xml:space="preserve"> and </w:t>
      </w:r>
      <w:r w:rsidR="00793A59" w:rsidRPr="0013600D">
        <w:rPr>
          <w:lang w:val="en-US"/>
        </w:rPr>
        <w:t xml:space="preserve">a </w:t>
      </w:r>
      <w:r w:rsidR="00C23EDB" w:rsidRPr="0013600D">
        <w:rPr>
          <w:lang w:val="en-US"/>
        </w:rPr>
        <w:t xml:space="preserve">dummy variable for each month to capture seasonal variations in the outcome </w:t>
      </w:r>
      <w:r w:rsidR="003F1EEB" w:rsidRPr="00845F81">
        <w:rPr>
          <w:iCs/>
        </w:rPr>
        <w:fldChar w:fldCharType="begin">
          <w:fldData xml:space="preserve">PEVuZE5vdGU+PENpdGU+PEF1dGhvcj5GZWRlcjwvQXV0aG9yPjxZZWFyPjIwMjA8L1llYXI+PFJl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</w:fldData>
        </w:fldChar>
      </w:r>
      <w:r w:rsidR="00793A59" w:rsidRPr="0013600D">
        <w:rPr>
          <w:iCs/>
          <w:lang w:val="en-US"/>
        </w:rPr>
        <w:instrText xml:space="preserve"> ADDIN EN.CITE </w:instrText>
      </w:r>
      <w:r w:rsidR="00793A59">
        <w:rPr>
          <w:iCs/>
        </w:rPr>
        <w:fldChar w:fldCharType="begin">
          <w:fldData xml:space="preserve">PEVuZE5vdGU+PENpdGU+PEF1dGhvcj5GZWRlcjwvQXV0aG9yPjxZZWFyPjIwMjA8L1llYXI+PFJl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</w:fldData>
        </w:fldChar>
      </w:r>
      <w:r w:rsidR="00793A59" w:rsidRPr="0013600D">
        <w:rPr>
          <w:iCs/>
          <w:lang w:val="en-US"/>
        </w:rPr>
        <w:instrText xml:space="preserve"> ADDIN EN.CITE.DATA </w:instrText>
      </w:r>
      <w:r w:rsidR="00793A59">
        <w:rPr>
          <w:iCs/>
        </w:rPr>
      </w:r>
      <w:r w:rsidR="00793A59">
        <w:rPr>
          <w:iCs/>
        </w:rPr>
        <w:fldChar w:fldCharType="end"/>
      </w:r>
      <w:r w:rsidR="003F1EEB" w:rsidRPr="00845F81">
        <w:rPr>
          <w:iCs/>
        </w:rPr>
      </w:r>
      <w:r w:rsidR="003F1EEB" w:rsidRPr="00845F81">
        <w:rPr>
          <w:iCs/>
        </w:rPr>
        <w:fldChar w:fldCharType="separate"/>
      </w:r>
      <w:r w:rsidR="00793A59" w:rsidRPr="0013600D">
        <w:rPr>
          <w:iCs/>
          <w:noProof/>
          <w:lang w:val="en-US"/>
        </w:rPr>
        <w:t>(40)</w:t>
      </w:r>
      <w:r w:rsidR="003F1EEB" w:rsidRPr="00845F81">
        <w:rPr>
          <w:iCs/>
        </w:rPr>
        <w:fldChar w:fldCharType="end"/>
      </w:r>
      <w:r w:rsidR="005F4533" w:rsidRPr="0013600D">
        <w:rPr>
          <w:lang w:val="en-US"/>
        </w:rPr>
        <w:t xml:space="preserve">. </w:t>
      </w:r>
      <w:r w:rsidR="00C23EDB" w:rsidRPr="0013600D">
        <w:rPr>
          <w:lang w:val="en-US"/>
        </w:rPr>
        <w:t>I</w:t>
      </w:r>
      <w:r w:rsidR="00631C54" w:rsidRPr="0013600D">
        <w:rPr>
          <w:lang w:val="en-US"/>
        </w:rPr>
        <w:t xml:space="preserve">nferences </w:t>
      </w:r>
      <w:r w:rsidR="005F4533" w:rsidRPr="0013600D">
        <w:rPr>
          <w:lang w:val="en-US"/>
        </w:rPr>
        <w:t xml:space="preserve">were </w:t>
      </w:r>
      <w:r w:rsidR="00E15B8C" w:rsidRPr="0013600D">
        <w:rPr>
          <w:lang w:val="en-US"/>
        </w:rPr>
        <w:t xml:space="preserve">computed </w:t>
      </w:r>
      <w:r w:rsidR="00C23EDB" w:rsidRPr="0013600D">
        <w:rPr>
          <w:lang w:val="en-US"/>
        </w:rPr>
        <w:t>with</w:t>
      </w:r>
      <w:r w:rsidR="005F4533" w:rsidRPr="0013600D">
        <w:rPr>
          <w:lang w:val="en-US"/>
        </w:rPr>
        <w:t xml:space="preserve"> </w:t>
      </w:r>
      <w:r w:rsidR="00E15B8C" w:rsidRPr="0013600D">
        <w:rPr>
          <w:lang w:val="en-US"/>
        </w:rPr>
        <w:t xml:space="preserve">robust standard errors to account for heteroscedasticity and autocorrelation </w:t>
      </w:r>
      <w:r w:rsidR="00E15B8C" w:rsidRPr="00845F81">
        <w:fldChar w:fldCharType="begin"/>
      </w:r>
      <w:r w:rsidR="00793A59" w:rsidRPr="0013600D">
        <w:rPr>
          <w:lang w:val="en-US"/>
        </w:rPr>
        <w:instrText xml:space="preserve"> ADDIN EN.CITE &lt;EndNote&gt;&lt;Cite&gt;&lt;Author&gt;Driscoll&lt;/Author&gt;&lt;Year&gt;1998&lt;/Year&gt;&lt;RecNum&gt;47&lt;/RecNum&gt;&lt;DisplayText&gt;(41)&lt;/DisplayText&gt;&lt;record&gt;&lt;rec-number&gt;47&lt;/rec-number&gt;&lt;foreign-keys&gt;&lt;key app="EN" db-id="29zseaxacpxtd5esttl5ptxbp9ffvfp00vav" timestamp="1607213488"&gt;47&lt;/key&gt;&lt;/foreign-keys&gt;&lt;ref-type name="Journal Article"&gt;17&lt;/ref-type&gt;&lt;contributors&gt;&lt;authors&gt;&lt;author&gt;Driscoll, John&lt;/author&gt;&lt;author&gt;Kraay, A. C.&lt;/author&gt;&lt;/authors&gt;&lt;/contributors&gt;&lt;titles&gt;&lt;title&gt;Consistent covariance matrix estimation with spatially dependent data&lt;/title&gt;&lt;secondary-title&gt;Rev. Econ. Stat.&lt;/secondary-title&gt;&lt;/titles&gt;&lt;periodical&gt;&lt;full-title&gt;Rev. Econ. Stat.&lt;/full-title&gt;&lt;/periodical&gt;&lt;pages&gt;549-560&lt;/pages&gt;&lt;volume&gt;80&lt;/volume&gt;&lt;dates&gt;&lt;year&gt;1998&lt;/year&gt;&lt;pub-dates&gt;&lt;date&gt;01/01&lt;/date&gt;&lt;/pub-dates&gt;&lt;/dates&gt;&lt;urls&gt;&lt;/urls&gt;&lt;/record&gt;&lt;/Cite&gt;&lt;/EndNote&gt;</w:instrText>
      </w:r>
      <w:r w:rsidR="00E15B8C" w:rsidRPr="00845F81">
        <w:fldChar w:fldCharType="separate"/>
      </w:r>
      <w:r w:rsidR="00793A59" w:rsidRPr="0013600D">
        <w:rPr>
          <w:noProof/>
          <w:lang w:val="en-US"/>
        </w:rPr>
        <w:t>(41)</w:t>
      </w:r>
      <w:r w:rsidR="00E15B8C" w:rsidRPr="00845F81">
        <w:fldChar w:fldCharType="end"/>
      </w:r>
      <w:r w:rsidR="00C23EDB" w:rsidRPr="0013600D">
        <w:rPr>
          <w:lang w:val="en-US"/>
        </w:rPr>
        <w:t xml:space="preserve"> </w:t>
      </w:r>
      <w:r w:rsidR="00E15B8C" w:rsidRPr="0013600D">
        <w:rPr>
          <w:lang w:val="en-US"/>
        </w:rPr>
        <w:t xml:space="preserve">using the </w:t>
      </w:r>
      <w:proofErr w:type="spellStart"/>
      <w:r w:rsidR="00E15B8C" w:rsidRPr="0013600D">
        <w:rPr>
          <w:i/>
          <w:iCs/>
          <w:lang w:val="en-US"/>
        </w:rPr>
        <w:t>xtscc</w:t>
      </w:r>
      <w:proofErr w:type="spellEnd"/>
      <w:r w:rsidR="00E15B8C" w:rsidRPr="0013600D">
        <w:rPr>
          <w:lang w:val="en-US"/>
        </w:rPr>
        <w:t xml:space="preserve"> command </w:t>
      </w:r>
      <w:r w:rsidR="00E15B8C" w:rsidRPr="00845F81">
        <w:rPr>
          <w:iCs/>
        </w:rPr>
        <w:fldChar w:fldCharType="begin"/>
      </w:r>
      <w:r w:rsidR="00793A59" w:rsidRPr="0013600D">
        <w:rPr>
          <w:iCs/>
          <w:lang w:val="en-US"/>
        </w:rPr>
        <w:instrText xml:space="preserve"> ADDIN EN.CITE &lt;EndNote&gt;&lt;Cite&gt;&lt;Author&gt;Hoechle&lt;/Author&gt;&lt;Year&gt;2007&lt;/Year&gt;&lt;RecNum&gt;45&lt;/RecNum&gt;&lt;DisplayText&gt;(42)&lt;/DisplayText&gt;&lt;record&gt;&lt;rec-number&gt;45&lt;/rec-number&gt;&lt;foreign-keys&gt;&lt;key app="EN" db-id="29zseaxacpxtd5esttl5ptxbp9ffvfp00vav" timestamp="1607213091"&gt;45&lt;/key&gt;&lt;/foreign-keys&gt;&lt;ref-type name="Journal Article"&gt;17&lt;/ref-type&gt;&lt;contributors&gt;&lt;authors&gt;&lt;author&gt;Hoechle, Daniel&lt;/author&gt;&lt;/authors&gt;&lt;/contributors&gt;&lt;titles&gt;&lt;title&gt;Robust Standard Errors for Panel Regressions With Cross-Sectional Dependence&lt;/title&gt;&lt;secondary-title&gt;Stata Journal&lt;/secondary-title&gt;&lt;/titles&gt;&lt;periodical&gt;&lt;full-title&gt;Stata Journal&lt;/full-title&gt;&lt;/periodical&gt;&lt;pages&gt;281-312&lt;/pages&gt;&lt;volume&gt;7&lt;/volume&gt;&lt;dates&gt;&lt;year&gt;2007&lt;/year&gt;&lt;pub-dates&gt;&lt;date&gt;02/01&lt;/date&gt;&lt;/pub-dates&gt;&lt;/dates&gt;&lt;urls&gt;&lt;/urls&gt;&lt;electronic-resource-num&gt;10.1177/1536867X0700700301&lt;/electronic-resource-num&gt;&lt;/record&gt;&lt;/Cite&gt;&lt;/EndNote&gt;</w:instrText>
      </w:r>
      <w:r w:rsidR="00E15B8C" w:rsidRPr="00845F81">
        <w:rPr>
          <w:iCs/>
        </w:rPr>
        <w:fldChar w:fldCharType="separate"/>
      </w:r>
      <w:r w:rsidR="00793A59" w:rsidRPr="0013600D">
        <w:rPr>
          <w:iCs/>
          <w:noProof/>
          <w:lang w:val="en-US"/>
        </w:rPr>
        <w:t>(42)</w:t>
      </w:r>
      <w:r w:rsidR="00E15B8C" w:rsidRPr="00845F81">
        <w:rPr>
          <w:iCs/>
        </w:rPr>
        <w:fldChar w:fldCharType="end"/>
      </w:r>
      <w:r w:rsidR="00E15B8C" w:rsidRPr="0013600D">
        <w:rPr>
          <w:lang w:val="en-US"/>
        </w:rPr>
        <w:t xml:space="preserve"> in Stata 16 </w:t>
      </w:r>
      <w:r w:rsidR="00E15B8C" w:rsidRPr="00845F81">
        <w:rPr>
          <w:iCs/>
        </w:rPr>
        <w:fldChar w:fldCharType="begin"/>
      </w:r>
      <w:r w:rsidR="00793A59" w:rsidRPr="0013600D">
        <w:rPr>
          <w:iCs/>
          <w:lang w:val="en-US"/>
        </w:rPr>
        <w:instrText xml:space="preserve"> ADDIN EN.CITE &lt;EndNote&gt;&lt;Cite&gt;&lt;Author&gt;StataCorp&lt;/Author&gt;&lt;Year&gt;2019&lt;/Year&gt;&lt;RecNum&gt;46&lt;/RecNum&gt;&lt;DisplayText&gt;(43)&lt;/DisplayText&gt;&lt;record&gt;&lt;rec-number&gt;46&lt;/rec-number&gt;&lt;foreign-keys&gt;&lt;key app="EN" db-id="29zseaxacpxtd5esttl5ptxbp9ffvfp00vav" timestamp="1607213352"&gt;46&lt;/key&gt;&lt;/foreign-keys&gt;&lt;ref-type name="Computer Program"&gt;9&lt;/ref-type&gt;&lt;contributors&gt;&lt;authors&gt;&lt;author&gt;StataCorp&lt;/author&gt;&lt;/authors&gt;&lt;secondary-authors&gt;&lt;author&gt;StataCorp LLC.&lt;/author&gt;&lt;/secondary-authors&gt;&lt;/contributors&gt;&lt;titles&gt;&lt;title&gt;Stata Statistical Software&lt;/title&gt;&lt;/titles&gt;&lt;volume&gt;Release 16&lt;/volume&gt;&lt;dates&gt;&lt;year&gt;2019&lt;/year&gt;&lt;/dates&gt;&lt;pub-location&gt;TX&lt;/pub-location&gt;&lt;publisher&gt;College Station&lt;/publisher&gt;&lt;urls&gt;&lt;/urls&gt;&lt;/record&gt;&lt;/Cite&gt;&lt;/EndNote&gt;</w:instrText>
      </w:r>
      <w:r w:rsidR="00E15B8C" w:rsidRPr="00845F81">
        <w:rPr>
          <w:iCs/>
        </w:rPr>
        <w:fldChar w:fldCharType="separate"/>
      </w:r>
      <w:r w:rsidR="00793A59" w:rsidRPr="0013600D">
        <w:rPr>
          <w:iCs/>
          <w:noProof/>
          <w:lang w:val="en-US"/>
        </w:rPr>
        <w:t>(43)</w:t>
      </w:r>
      <w:r w:rsidR="00E15B8C" w:rsidRPr="00845F81">
        <w:rPr>
          <w:iCs/>
        </w:rPr>
        <w:fldChar w:fldCharType="end"/>
      </w:r>
      <w:r w:rsidR="00E15B8C" w:rsidRPr="0013600D">
        <w:rPr>
          <w:lang w:val="en-US"/>
        </w:rPr>
        <w:t>.</w:t>
      </w:r>
      <w:r w:rsidR="00845F81" w:rsidRPr="0013600D">
        <w:rPr>
          <w:lang w:val="en-US"/>
        </w:rPr>
        <w:t xml:space="preserve"> </w:t>
      </w:r>
    </w:p>
    <w:p w14:paraId="095AF742" w14:textId="705BE4AC" w:rsidR="004F262B" w:rsidRPr="004F262B" w:rsidRDefault="004F262B" w:rsidP="00711C17">
      <w:pPr>
        <w:spacing w:line="480" w:lineRule="auto"/>
        <w:ind w:firstLine="720"/>
        <w:jc w:val="both"/>
        <w:rPr>
          <w:lang w:val="en-US"/>
        </w:rPr>
      </w:pPr>
      <w:r>
        <w:rPr>
          <w:lang w:val="en-US"/>
        </w:rPr>
        <w:t>Data and all s</w:t>
      </w:r>
      <w:r w:rsidRPr="004F262B">
        <w:rPr>
          <w:lang w:val="en-US"/>
        </w:rPr>
        <w:t>oftware codes and output</w:t>
      </w:r>
      <w:r>
        <w:rPr>
          <w:lang w:val="en-US"/>
        </w:rPr>
        <w:t>s</w:t>
      </w:r>
      <w:r w:rsidRPr="004F262B">
        <w:rPr>
          <w:lang w:val="en-US"/>
        </w:rPr>
        <w:t xml:space="preserve"> are </w:t>
      </w:r>
      <w:r>
        <w:rPr>
          <w:lang w:val="en-US"/>
        </w:rPr>
        <w:t xml:space="preserve">available in </w:t>
      </w:r>
      <w:hyperlink r:id="rId7" w:history="1">
        <w:r w:rsidR="00271EC3" w:rsidRPr="00271EC3">
          <w:rPr>
            <w:rStyle w:val="Hipervnculo"/>
            <w:lang w:val="en-US"/>
          </w:rPr>
          <w:t>https://bit.ly/35VvAI8</w:t>
        </w:r>
      </w:hyperlink>
      <w:r>
        <w:rPr>
          <w:lang w:val="en-US"/>
        </w:rPr>
        <w:t>.</w:t>
      </w:r>
    </w:p>
    <w:p w14:paraId="35FDE0C0" w14:textId="77276FC6" w:rsidR="0071322B" w:rsidRPr="00845F81" w:rsidRDefault="00F231D4" w:rsidP="00711C17">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t>Results</w:t>
      </w:r>
    </w:p>
    <w:p w14:paraId="00592AC3" w14:textId="543C1899" w:rsidR="00631755" w:rsidRPr="0013600D" w:rsidRDefault="00631755" w:rsidP="00711C17">
      <w:pPr>
        <w:spacing w:line="480" w:lineRule="auto"/>
        <w:ind w:firstLine="720"/>
        <w:jc w:val="both"/>
        <w:rPr>
          <w:lang w:val="en-US"/>
        </w:rPr>
      </w:pPr>
      <w:r w:rsidRPr="0013600D">
        <w:rPr>
          <w:lang w:val="en-US"/>
        </w:rPr>
        <w:t xml:space="preserve">A total of </w:t>
      </w:r>
      <w:r w:rsidR="00DA4555" w:rsidRPr="0013600D">
        <w:rPr>
          <w:lang w:val="en-US"/>
        </w:rPr>
        <w:t>148,141</w:t>
      </w:r>
      <w:r w:rsidR="00DA4555" w:rsidRPr="0013600D" w:rsidDel="00DA4555">
        <w:rPr>
          <w:lang w:val="en-US"/>
        </w:rPr>
        <w:t xml:space="preserve"> </w:t>
      </w:r>
      <w:r w:rsidRPr="0013600D">
        <w:rPr>
          <w:lang w:val="en-US"/>
        </w:rPr>
        <w:t xml:space="preserve">ED consultations with </w:t>
      </w:r>
      <w:r w:rsidR="00DA4555" w:rsidRPr="0013600D">
        <w:rPr>
          <w:lang w:val="en-US"/>
        </w:rPr>
        <w:t>15,500</w:t>
      </w:r>
      <w:r w:rsidR="00DA4555" w:rsidRPr="0013600D" w:rsidDel="00DA4555">
        <w:rPr>
          <w:lang w:val="en-US"/>
        </w:rPr>
        <w:t xml:space="preserve"> </w:t>
      </w:r>
      <w:r w:rsidRPr="0013600D">
        <w:rPr>
          <w:lang w:val="en-US"/>
        </w:rPr>
        <w:t>hospital admissions</w:t>
      </w:r>
      <w:r w:rsidR="005F4533" w:rsidRPr="0013600D">
        <w:rPr>
          <w:lang w:val="en-US"/>
        </w:rPr>
        <w:t xml:space="preserve"> </w:t>
      </w:r>
      <w:r w:rsidR="006249EC" w:rsidRPr="0013600D">
        <w:rPr>
          <w:lang w:val="en-US"/>
        </w:rPr>
        <w:t>for</w:t>
      </w:r>
      <w:r w:rsidR="005F4533" w:rsidRPr="0013600D">
        <w:rPr>
          <w:lang w:val="en-US"/>
        </w:rPr>
        <w:t xml:space="preserve"> ages</w:t>
      </w:r>
      <w:r w:rsidRPr="0013600D">
        <w:rPr>
          <w:lang w:val="en-US"/>
        </w:rPr>
        <w:t xml:space="preserve"> 15</w:t>
      </w:r>
      <w:r w:rsidR="006249EC" w:rsidRPr="0013600D">
        <w:rPr>
          <w:lang w:val="en-US"/>
        </w:rPr>
        <w:t xml:space="preserve"> </w:t>
      </w:r>
      <w:r w:rsidRPr="0013600D">
        <w:rPr>
          <w:lang w:val="en-US"/>
        </w:rPr>
        <w:t>-</w:t>
      </w:r>
      <w:r w:rsidR="006249EC" w:rsidRPr="0013600D">
        <w:rPr>
          <w:lang w:val="en-US"/>
        </w:rPr>
        <w:t xml:space="preserve"> </w:t>
      </w:r>
      <w:r w:rsidRPr="0013600D">
        <w:rPr>
          <w:lang w:val="en-US"/>
        </w:rPr>
        <w:t>6</w:t>
      </w:r>
      <w:r w:rsidR="006249EC" w:rsidRPr="0013600D">
        <w:rPr>
          <w:lang w:val="en-US"/>
        </w:rPr>
        <w:t>4</w:t>
      </w:r>
      <w:r w:rsidRPr="0013600D">
        <w:rPr>
          <w:lang w:val="en-US"/>
        </w:rPr>
        <w:t xml:space="preserve"> were register</w:t>
      </w:r>
      <w:r w:rsidR="00D41248" w:rsidRPr="0013600D">
        <w:rPr>
          <w:lang w:val="en-US"/>
        </w:rPr>
        <w:t>ed</w:t>
      </w:r>
      <w:r w:rsidRPr="0013600D">
        <w:rPr>
          <w:lang w:val="en-US"/>
        </w:rPr>
        <w:t xml:space="preserve"> </w:t>
      </w:r>
      <w:r w:rsidR="005F4533" w:rsidRPr="0013600D">
        <w:rPr>
          <w:lang w:val="en-US"/>
        </w:rPr>
        <w:t>throughout</w:t>
      </w:r>
      <w:r w:rsidRPr="0013600D">
        <w:rPr>
          <w:lang w:val="en-US"/>
        </w:rPr>
        <w:t xml:space="preserve"> 20</w:t>
      </w:r>
      <w:r w:rsidR="00D51BF3" w:rsidRPr="0013600D">
        <w:rPr>
          <w:lang w:val="en-US"/>
        </w:rPr>
        <w:t>19</w:t>
      </w:r>
      <w:r w:rsidRPr="0013600D">
        <w:rPr>
          <w:lang w:val="en-US"/>
        </w:rPr>
        <w:t xml:space="preserve"> </w:t>
      </w:r>
      <w:r w:rsidR="00D51BF3" w:rsidRPr="0013600D">
        <w:rPr>
          <w:lang w:val="en-US"/>
        </w:rPr>
        <w:t xml:space="preserve">in </w:t>
      </w:r>
      <w:r w:rsidRPr="0013600D">
        <w:rPr>
          <w:lang w:val="en-US"/>
        </w:rPr>
        <w:t xml:space="preserve">the three hospitals under study. Median weekly consultations and hospitalizations were </w:t>
      </w:r>
      <w:r w:rsidR="00DA4555" w:rsidRPr="0013600D">
        <w:rPr>
          <w:lang w:val="en-US"/>
        </w:rPr>
        <w:t>2,847</w:t>
      </w:r>
      <w:r w:rsidRPr="0013600D">
        <w:rPr>
          <w:lang w:val="en-US"/>
        </w:rPr>
        <w:t xml:space="preserve"> and </w:t>
      </w:r>
      <w:r w:rsidR="00DA4555" w:rsidRPr="0013600D">
        <w:rPr>
          <w:lang w:val="en-US"/>
        </w:rPr>
        <w:t>300</w:t>
      </w:r>
      <w:r w:rsidRPr="0013600D">
        <w:rPr>
          <w:lang w:val="en-US"/>
        </w:rPr>
        <w:t>, respectively</w:t>
      </w:r>
      <w:r w:rsidR="00170BEE" w:rsidRPr="0013600D">
        <w:rPr>
          <w:lang w:val="en-US"/>
        </w:rPr>
        <w:t xml:space="preserve"> (Table 1)</w:t>
      </w:r>
      <w:r w:rsidRPr="0013600D">
        <w:rPr>
          <w:lang w:val="en-US"/>
        </w:rPr>
        <w:t xml:space="preserve">. </w:t>
      </w:r>
      <w:r w:rsidR="00855DE7" w:rsidRPr="0013600D">
        <w:rPr>
          <w:lang w:val="en-US"/>
        </w:rPr>
        <w:t>Nineteen percent</w:t>
      </w:r>
      <w:r w:rsidRPr="0013600D">
        <w:rPr>
          <w:lang w:val="en-US"/>
        </w:rPr>
        <w:t xml:space="preserve"> of consultations and </w:t>
      </w:r>
      <w:r w:rsidR="00DA4555" w:rsidRPr="0013600D">
        <w:rPr>
          <w:lang w:val="en-US"/>
        </w:rPr>
        <w:t>19</w:t>
      </w:r>
      <w:r w:rsidRPr="0013600D">
        <w:rPr>
          <w:lang w:val="en-US"/>
        </w:rPr>
        <w:t xml:space="preserve">% of hospital admissions </w:t>
      </w:r>
      <w:r w:rsidR="00DA4555" w:rsidRPr="0013600D">
        <w:rPr>
          <w:lang w:val="en-US"/>
        </w:rPr>
        <w:t xml:space="preserve">of the year </w:t>
      </w:r>
      <w:r w:rsidRPr="0013600D">
        <w:rPr>
          <w:lang w:val="en-US"/>
        </w:rPr>
        <w:t>occurred in the exposure period</w:t>
      </w:r>
      <w:r w:rsidR="009D0100" w:rsidRPr="0013600D">
        <w:rPr>
          <w:lang w:val="en-US"/>
        </w:rPr>
        <w:t>.</w:t>
      </w:r>
      <w:r w:rsidR="00170BEE" w:rsidRPr="0013600D">
        <w:rPr>
          <w:lang w:val="en-US"/>
        </w:rPr>
        <w:t xml:space="preserve"> </w:t>
      </w:r>
    </w:p>
    <w:p w14:paraId="618D916E" w14:textId="767E5209" w:rsidR="006951FF" w:rsidRPr="0013600D" w:rsidRDefault="00D41248" w:rsidP="00711C17">
      <w:pPr>
        <w:spacing w:line="480" w:lineRule="auto"/>
        <w:ind w:firstLine="720"/>
        <w:jc w:val="both"/>
        <w:rPr>
          <w:lang w:val="en-US"/>
        </w:rPr>
      </w:pPr>
      <w:r w:rsidRPr="0013600D">
        <w:rPr>
          <w:lang w:val="en-US"/>
        </w:rPr>
        <w:t>The w</w:t>
      </w:r>
      <w:r w:rsidR="00631755" w:rsidRPr="0013600D">
        <w:rPr>
          <w:lang w:val="en-US"/>
        </w:rPr>
        <w:t>eekly number of consultations and hospitalization</w:t>
      </w:r>
      <w:r w:rsidR="006249EC" w:rsidRPr="0013600D">
        <w:rPr>
          <w:lang w:val="en-US"/>
        </w:rPr>
        <w:t>s</w:t>
      </w:r>
      <w:r w:rsidR="00631755" w:rsidRPr="0013600D">
        <w:rPr>
          <w:lang w:val="en-US"/>
        </w:rPr>
        <w:t xml:space="preserve"> by trauma and respiratory causes are </w:t>
      </w:r>
      <w:r w:rsidR="00B33CDB" w:rsidRPr="0013600D">
        <w:rPr>
          <w:lang w:val="en-US"/>
        </w:rPr>
        <w:t>shown</w:t>
      </w:r>
      <w:r w:rsidR="00631755" w:rsidRPr="0013600D">
        <w:rPr>
          <w:lang w:val="en-US"/>
        </w:rPr>
        <w:t xml:space="preserve"> in Figure 1</w:t>
      </w:r>
      <w:r w:rsidR="006951FF" w:rsidRPr="0013600D">
        <w:rPr>
          <w:lang w:val="en-US"/>
        </w:rPr>
        <w:t>.</w:t>
      </w:r>
      <w:r w:rsidR="00A9395F" w:rsidRPr="0013600D">
        <w:rPr>
          <w:lang w:val="en-US"/>
        </w:rPr>
        <w:t xml:space="preserve"> </w:t>
      </w:r>
      <w:r w:rsidR="006951FF" w:rsidRPr="0013600D">
        <w:rPr>
          <w:lang w:val="en-US"/>
        </w:rPr>
        <w:t xml:space="preserve">The number of respiratory ED </w:t>
      </w:r>
      <w:r w:rsidR="00706967" w:rsidRPr="0013600D">
        <w:rPr>
          <w:lang w:val="en-US"/>
        </w:rPr>
        <w:t>consultations</w:t>
      </w:r>
      <w:r w:rsidR="006951FF" w:rsidRPr="0013600D">
        <w:rPr>
          <w:lang w:val="en-US"/>
        </w:rPr>
        <w:t xml:space="preserve"> and </w:t>
      </w:r>
      <w:r w:rsidR="00D66BC7" w:rsidRPr="0013600D">
        <w:rPr>
          <w:lang w:val="en-US"/>
        </w:rPr>
        <w:t>hospitalizations</w:t>
      </w:r>
      <w:r w:rsidR="006951FF" w:rsidRPr="0013600D">
        <w:rPr>
          <w:lang w:val="en-US"/>
        </w:rPr>
        <w:t xml:space="preserve"> show a clear seasonal pattern with </w:t>
      </w:r>
      <w:r w:rsidR="00793A59" w:rsidRPr="0013600D">
        <w:rPr>
          <w:lang w:val="en-US"/>
        </w:rPr>
        <w:t xml:space="preserve">a </w:t>
      </w:r>
      <w:r w:rsidR="006951FF" w:rsidRPr="0013600D">
        <w:rPr>
          <w:lang w:val="en-US"/>
        </w:rPr>
        <w:t xml:space="preserve">large increase in the winter months, </w:t>
      </w:r>
      <w:r w:rsidR="00191684" w:rsidRPr="0013600D">
        <w:rPr>
          <w:lang w:val="en-US"/>
        </w:rPr>
        <w:t>al</w:t>
      </w:r>
      <w:r w:rsidR="006951FF" w:rsidRPr="0013600D">
        <w:rPr>
          <w:lang w:val="en-US"/>
        </w:rPr>
        <w:t>though</w:t>
      </w:r>
      <w:r w:rsidR="00191684" w:rsidRPr="0013600D">
        <w:rPr>
          <w:lang w:val="en-US"/>
        </w:rPr>
        <w:t xml:space="preserve"> </w:t>
      </w:r>
      <w:r w:rsidR="006951FF" w:rsidRPr="0013600D">
        <w:rPr>
          <w:lang w:val="en-US"/>
        </w:rPr>
        <w:t xml:space="preserve">the relative severity of cases </w:t>
      </w:r>
      <w:r w:rsidR="001115FD" w:rsidRPr="0013600D">
        <w:rPr>
          <w:lang w:val="en-US"/>
        </w:rPr>
        <w:t>does not appear</w:t>
      </w:r>
      <w:r w:rsidR="006951FF" w:rsidRPr="0013600D">
        <w:rPr>
          <w:lang w:val="en-US"/>
        </w:rPr>
        <w:t xml:space="preserve"> to present</w:t>
      </w:r>
      <w:r w:rsidR="001115FD" w:rsidRPr="0013600D">
        <w:rPr>
          <w:lang w:val="en-US"/>
        </w:rPr>
        <w:t xml:space="preserve"> </w:t>
      </w:r>
      <w:r w:rsidR="006951FF" w:rsidRPr="0013600D">
        <w:rPr>
          <w:lang w:val="en-US"/>
        </w:rPr>
        <w:t>season</w:t>
      </w:r>
      <w:r w:rsidR="001115FD" w:rsidRPr="0013600D">
        <w:rPr>
          <w:lang w:val="en-US"/>
        </w:rPr>
        <w:t>al</w:t>
      </w:r>
      <w:r w:rsidR="006951FF" w:rsidRPr="0013600D">
        <w:rPr>
          <w:lang w:val="en-US"/>
        </w:rPr>
        <w:t xml:space="preserve"> </w:t>
      </w:r>
      <w:r w:rsidR="007D2984" w:rsidRPr="0013600D">
        <w:rPr>
          <w:lang w:val="en-US"/>
        </w:rPr>
        <w:t>variation</w:t>
      </w:r>
      <w:r w:rsidR="006951FF" w:rsidRPr="0013600D">
        <w:rPr>
          <w:lang w:val="en-US"/>
        </w:rPr>
        <w:t>.</w:t>
      </w:r>
      <w:r w:rsidR="007D2984" w:rsidRPr="0013600D">
        <w:rPr>
          <w:lang w:val="en-US"/>
        </w:rPr>
        <w:t xml:space="preserve"> </w:t>
      </w:r>
      <w:r w:rsidR="00706967" w:rsidRPr="0013600D">
        <w:rPr>
          <w:lang w:val="en-US"/>
        </w:rPr>
        <w:t>The number of t</w:t>
      </w:r>
      <w:r w:rsidR="007D2984" w:rsidRPr="0013600D">
        <w:rPr>
          <w:lang w:val="en-US"/>
        </w:rPr>
        <w:t xml:space="preserve">rauma </w:t>
      </w:r>
      <w:r w:rsidR="00706967" w:rsidRPr="0013600D">
        <w:rPr>
          <w:lang w:val="en-US"/>
        </w:rPr>
        <w:t xml:space="preserve">ED consultations and </w:t>
      </w:r>
      <w:r w:rsidR="00706967" w:rsidRPr="0013600D">
        <w:rPr>
          <w:lang w:val="en-US"/>
        </w:rPr>
        <w:lastRenderedPageBreak/>
        <w:t>hospitalizations w</w:t>
      </w:r>
      <w:r w:rsidR="00191684" w:rsidRPr="0013600D">
        <w:rPr>
          <w:lang w:val="en-US"/>
        </w:rPr>
        <w:t>ere</w:t>
      </w:r>
      <w:r w:rsidR="00706967" w:rsidRPr="0013600D">
        <w:rPr>
          <w:lang w:val="en-US"/>
        </w:rPr>
        <w:t xml:space="preserve"> higher tha</w:t>
      </w:r>
      <w:r w:rsidR="00793A59" w:rsidRPr="0013600D">
        <w:rPr>
          <w:lang w:val="en-US"/>
        </w:rPr>
        <w:t>n</w:t>
      </w:r>
      <w:r w:rsidR="00706967" w:rsidRPr="0013600D">
        <w:rPr>
          <w:lang w:val="en-US"/>
        </w:rPr>
        <w:t xml:space="preserve"> respiratory cases</w:t>
      </w:r>
      <w:r w:rsidR="00C1307A" w:rsidRPr="0013600D">
        <w:rPr>
          <w:lang w:val="en-US"/>
        </w:rPr>
        <w:t xml:space="preserve">; </w:t>
      </w:r>
      <w:proofErr w:type="spellStart"/>
      <w:r w:rsidR="00C1307A" w:rsidRPr="0013600D">
        <w:rPr>
          <w:lang w:val="en-US"/>
        </w:rPr>
        <w:t>hopitalizations</w:t>
      </w:r>
      <w:proofErr w:type="spellEnd"/>
      <w:r w:rsidR="00C1307A" w:rsidRPr="0013600D">
        <w:rPr>
          <w:lang w:val="en-US"/>
        </w:rPr>
        <w:t xml:space="preserve"> </w:t>
      </w:r>
      <w:r w:rsidR="00191684" w:rsidRPr="0013600D">
        <w:rPr>
          <w:lang w:val="en-US"/>
        </w:rPr>
        <w:t>demonstrated</w:t>
      </w:r>
      <w:r w:rsidR="00C1307A" w:rsidRPr="0013600D">
        <w:rPr>
          <w:lang w:val="en-US"/>
        </w:rPr>
        <w:t xml:space="preserve"> fairly large variations throughout the time-series</w:t>
      </w:r>
      <w:r w:rsidR="00706967" w:rsidRPr="0013600D">
        <w:rPr>
          <w:lang w:val="en-US"/>
        </w:rPr>
        <w:t>.</w:t>
      </w:r>
    </w:p>
    <w:p w14:paraId="57A2FB0C" w14:textId="172F917B" w:rsidR="001C727B" w:rsidRPr="0013600D" w:rsidRDefault="00A9395F" w:rsidP="00711C17">
      <w:pPr>
        <w:spacing w:line="480" w:lineRule="auto"/>
        <w:ind w:firstLine="720"/>
        <w:jc w:val="both"/>
        <w:rPr>
          <w:lang w:val="en-US"/>
        </w:rPr>
      </w:pPr>
      <w:r w:rsidRPr="0013600D">
        <w:rPr>
          <w:lang w:val="en-US"/>
        </w:rPr>
        <w:t>Differences between m</w:t>
      </w:r>
      <w:r w:rsidR="00B33CDB" w:rsidRPr="0013600D">
        <w:rPr>
          <w:lang w:val="en-US"/>
        </w:rPr>
        <w:t xml:space="preserve">odel predictions </w:t>
      </w:r>
      <w:r w:rsidRPr="0013600D">
        <w:rPr>
          <w:lang w:val="en-US"/>
        </w:rPr>
        <w:t xml:space="preserve">and </w:t>
      </w:r>
      <w:r w:rsidR="00B33CDB" w:rsidRPr="0013600D">
        <w:rPr>
          <w:lang w:val="en-US"/>
        </w:rPr>
        <w:t xml:space="preserve">the observed data in the </w:t>
      </w:r>
      <w:proofErr w:type="gramStart"/>
      <w:r w:rsidR="00B33CDB" w:rsidRPr="0013600D">
        <w:rPr>
          <w:lang w:val="en-US"/>
        </w:rPr>
        <w:t>pre</w:t>
      </w:r>
      <w:proofErr w:type="gramEnd"/>
      <w:r w:rsidRPr="0013600D">
        <w:rPr>
          <w:lang w:val="en-US"/>
        </w:rPr>
        <w:t xml:space="preserve"> and post</w:t>
      </w:r>
      <w:r w:rsidR="00D41248" w:rsidRPr="0013600D">
        <w:rPr>
          <w:lang w:val="en-US"/>
        </w:rPr>
        <w:t>-</w:t>
      </w:r>
      <w:r w:rsidRPr="0013600D">
        <w:rPr>
          <w:lang w:val="en-US"/>
        </w:rPr>
        <w:t>October protests are graphed in Figure 2</w:t>
      </w:r>
      <w:r w:rsidR="00D51BF3" w:rsidRPr="0013600D">
        <w:rPr>
          <w:lang w:val="en-US"/>
        </w:rPr>
        <w:t>.</w:t>
      </w:r>
      <w:r w:rsidR="00CE65F4" w:rsidRPr="0013600D">
        <w:rPr>
          <w:lang w:val="en-US"/>
        </w:rPr>
        <w:t xml:space="preserve"> For visualization reasons</w:t>
      </w:r>
      <w:r w:rsidR="00793A59" w:rsidRPr="0013600D">
        <w:rPr>
          <w:lang w:val="en-US"/>
        </w:rPr>
        <w:t>,</w:t>
      </w:r>
      <w:r w:rsidR="00CE65F4" w:rsidRPr="0013600D">
        <w:rPr>
          <w:lang w:val="en-US"/>
        </w:rPr>
        <w:t xml:space="preserve"> we only present pre-exposure differences for the last 10 weeks prior </w:t>
      </w:r>
      <w:r w:rsidR="00793A59" w:rsidRPr="0013600D">
        <w:rPr>
          <w:lang w:val="en-US"/>
        </w:rPr>
        <w:t xml:space="preserve">to </w:t>
      </w:r>
      <w:r w:rsidR="00CE65F4" w:rsidRPr="0013600D">
        <w:rPr>
          <w:lang w:val="en-US"/>
        </w:rPr>
        <w:t xml:space="preserve">the social protests. Overall, </w:t>
      </w:r>
      <w:r w:rsidR="00D51BF3" w:rsidRPr="0013600D">
        <w:rPr>
          <w:lang w:val="en-US"/>
        </w:rPr>
        <w:t>model predictions</w:t>
      </w:r>
      <w:r w:rsidR="00CE65F4" w:rsidRPr="0013600D">
        <w:rPr>
          <w:lang w:val="en-US"/>
        </w:rPr>
        <w:t xml:space="preserve"> </w:t>
      </w:r>
      <w:r w:rsidR="00D51BF3" w:rsidRPr="0013600D">
        <w:rPr>
          <w:lang w:val="en-US"/>
        </w:rPr>
        <w:t>fit</w:t>
      </w:r>
      <w:r w:rsidRPr="0013600D">
        <w:rPr>
          <w:lang w:val="en-US"/>
        </w:rPr>
        <w:t xml:space="preserve"> </w:t>
      </w:r>
      <w:r w:rsidR="00CE65F4" w:rsidRPr="0013600D">
        <w:rPr>
          <w:lang w:val="en-US"/>
        </w:rPr>
        <w:t xml:space="preserve">well to </w:t>
      </w:r>
      <w:r w:rsidRPr="0013600D">
        <w:rPr>
          <w:lang w:val="en-US"/>
        </w:rPr>
        <w:t xml:space="preserve">the </w:t>
      </w:r>
      <w:r w:rsidR="00CE65F4" w:rsidRPr="0013600D">
        <w:rPr>
          <w:lang w:val="en-US"/>
        </w:rPr>
        <w:t xml:space="preserve">observed </w:t>
      </w:r>
      <w:r w:rsidRPr="0013600D">
        <w:rPr>
          <w:lang w:val="en-US"/>
        </w:rPr>
        <w:t>pre-</w:t>
      </w:r>
      <w:r w:rsidR="00B33CDB" w:rsidRPr="0013600D">
        <w:rPr>
          <w:lang w:val="en-US"/>
        </w:rPr>
        <w:t>expos</w:t>
      </w:r>
      <w:r w:rsidR="00701126" w:rsidRPr="0013600D">
        <w:rPr>
          <w:lang w:val="en-US"/>
        </w:rPr>
        <w:t>u</w:t>
      </w:r>
      <w:r w:rsidR="00B33CDB" w:rsidRPr="0013600D">
        <w:rPr>
          <w:lang w:val="en-US"/>
        </w:rPr>
        <w:t>r</w:t>
      </w:r>
      <w:r w:rsidR="00701126" w:rsidRPr="0013600D">
        <w:rPr>
          <w:lang w:val="en-US"/>
        </w:rPr>
        <w:t>e</w:t>
      </w:r>
      <w:r w:rsidR="00B33CDB" w:rsidRPr="0013600D">
        <w:rPr>
          <w:lang w:val="en-US"/>
        </w:rPr>
        <w:t xml:space="preserve"> </w:t>
      </w:r>
      <w:r w:rsidRPr="0013600D">
        <w:rPr>
          <w:lang w:val="en-US"/>
        </w:rPr>
        <w:t xml:space="preserve">data </w:t>
      </w:r>
      <w:r w:rsidR="00B33CDB" w:rsidRPr="0013600D">
        <w:rPr>
          <w:lang w:val="en-US"/>
        </w:rPr>
        <w:t>for all the outcomes</w:t>
      </w:r>
      <w:r w:rsidR="00701126" w:rsidRPr="0013600D">
        <w:rPr>
          <w:lang w:val="en-US"/>
        </w:rPr>
        <w:t xml:space="preserve"> (Figure 2)</w:t>
      </w:r>
      <w:r w:rsidR="00B33CDB" w:rsidRPr="0013600D">
        <w:rPr>
          <w:lang w:val="en-US"/>
        </w:rPr>
        <w:t>.</w:t>
      </w:r>
      <w:r w:rsidR="005B507B" w:rsidRPr="0013600D">
        <w:rPr>
          <w:lang w:val="en-US"/>
        </w:rPr>
        <w:t xml:space="preserve"> The absolute and cumulative difference</w:t>
      </w:r>
      <w:r w:rsidR="00793A59" w:rsidRPr="0013600D">
        <w:rPr>
          <w:lang w:val="en-US"/>
        </w:rPr>
        <w:t>s</w:t>
      </w:r>
      <w:r w:rsidR="005B507B" w:rsidRPr="0013600D">
        <w:rPr>
          <w:lang w:val="en-US"/>
        </w:rPr>
        <w:t xml:space="preserve"> between the predicted and the observed trend are shown in Figures 2 and 3. </w:t>
      </w:r>
      <w:r w:rsidR="004030AC" w:rsidRPr="0013600D">
        <w:rPr>
          <w:lang w:val="en-US"/>
        </w:rPr>
        <w:t>Con</w:t>
      </w:r>
      <w:r w:rsidR="00793A59" w:rsidRPr="0013600D">
        <w:rPr>
          <w:lang w:val="en-US"/>
        </w:rPr>
        <w:t>s</w:t>
      </w:r>
      <w:r w:rsidR="004030AC" w:rsidRPr="0013600D">
        <w:rPr>
          <w:lang w:val="en-US"/>
        </w:rPr>
        <w:t>ultation</w:t>
      </w:r>
      <w:r w:rsidR="00793A59" w:rsidRPr="0013600D">
        <w:rPr>
          <w:lang w:val="en-US"/>
        </w:rPr>
        <w:t>s</w:t>
      </w:r>
      <w:r w:rsidR="004030AC" w:rsidRPr="0013600D">
        <w:rPr>
          <w:lang w:val="en-US"/>
        </w:rPr>
        <w:t xml:space="preserve"> drop</w:t>
      </w:r>
      <w:r w:rsidR="00793A59" w:rsidRPr="0013600D">
        <w:rPr>
          <w:lang w:val="en-US"/>
        </w:rPr>
        <w:t>p</w:t>
      </w:r>
      <w:r w:rsidR="004030AC" w:rsidRPr="0013600D">
        <w:rPr>
          <w:lang w:val="en-US"/>
        </w:rPr>
        <w:t>ed following socia</w:t>
      </w:r>
      <w:r w:rsidR="00793A59" w:rsidRPr="0013600D">
        <w:rPr>
          <w:lang w:val="en-US"/>
        </w:rPr>
        <w:t>l</w:t>
      </w:r>
      <w:r w:rsidR="004030AC" w:rsidRPr="0013600D">
        <w:rPr>
          <w:lang w:val="en-US"/>
        </w:rPr>
        <w:t xml:space="preserve"> protests </w:t>
      </w:r>
      <w:r w:rsidR="00C2596D" w:rsidRPr="0013600D">
        <w:rPr>
          <w:lang w:val="en-US"/>
        </w:rPr>
        <w:t>along with</w:t>
      </w:r>
      <w:r w:rsidR="004030AC" w:rsidRPr="0013600D">
        <w:rPr>
          <w:lang w:val="en-US"/>
        </w:rPr>
        <w:t xml:space="preserve"> the absol</w:t>
      </w:r>
      <w:r w:rsidR="00793A59" w:rsidRPr="0013600D">
        <w:rPr>
          <w:lang w:val="en-US"/>
        </w:rPr>
        <w:t>u</w:t>
      </w:r>
      <w:r w:rsidR="004030AC" w:rsidRPr="0013600D">
        <w:rPr>
          <w:lang w:val="en-US"/>
        </w:rPr>
        <w:t xml:space="preserve">te number of respiratory </w:t>
      </w:r>
      <w:r w:rsidR="00D66BC7" w:rsidRPr="0013600D">
        <w:rPr>
          <w:lang w:val="en-US"/>
        </w:rPr>
        <w:t>hospitalizations</w:t>
      </w:r>
      <w:r w:rsidR="004030AC" w:rsidRPr="0013600D">
        <w:rPr>
          <w:lang w:val="en-US"/>
        </w:rPr>
        <w:t>. However</w:t>
      </w:r>
      <w:r w:rsidR="00793A59" w:rsidRPr="0013600D">
        <w:rPr>
          <w:lang w:val="en-US"/>
        </w:rPr>
        <w:t>,</w:t>
      </w:r>
      <w:r w:rsidR="004030AC" w:rsidRPr="0013600D">
        <w:rPr>
          <w:lang w:val="en-US"/>
        </w:rPr>
        <w:t xml:space="preserve"> none of these t</w:t>
      </w:r>
      <w:r w:rsidR="00C1307A" w:rsidRPr="0013600D">
        <w:rPr>
          <w:lang w:val="en-US"/>
        </w:rPr>
        <w:t>hree</w:t>
      </w:r>
      <w:r w:rsidR="004030AC" w:rsidRPr="0013600D">
        <w:rPr>
          <w:lang w:val="en-US"/>
        </w:rPr>
        <w:t xml:space="preserve"> results were </w:t>
      </w:r>
      <w:r w:rsidR="00793A59" w:rsidRPr="0013600D">
        <w:rPr>
          <w:lang w:val="en-US"/>
        </w:rPr>
        <w:t>statistically</w:t>
      </w:r>
      <w:r w:rsidR="004030AC" w:rsidRPr="0013600D">
        <w:rPr>
          <w:lang w:val="en-US"/>
        </w:rPr>
        <w:t xml:space="preserve"> distinguishable from the null in the Bayesia</w:t>
      </w:r>
      <w:r w:rsidR="00793A59" w:rsidRPr="0013600D">
        <w:rPr>
          <w:lang w:val="en-US"/>
        </w:rPr>
        <w:t>n</w:t>
      </w:r>
      <w:r w:rsidR="004030AC" w:rsidRPr="0013600D">
        <w:rPr>
          <w:lang w:val="en-US"/>
        </w:rPr>
        <w:t xml:space="preserve"> time series model. However, the absolute number of trauma hospitalization</w:t>
      </w:r>
      <w:r w:rsidR="00C2596D" w:rsidRPr="0013600D">
        <w:rPr>
          <w:lang w:val="en-US"/>
        </w:rPr>
        <w:t>s</w:t>
      </w:r>
      <w:r w:rsidR="004030AC" w:rsidRPr="0013600D">
        <w:rPr>
          <w:lang w:val="en-US"/>
        </w:rPr>
        <w:t xml:space="preserve">, as well as the relative severity of consultations (rate between </w:t>
      </w:r>
      <w:r w:rsidR="00D66BC7" w:rsidRPr="0013600D">
        <w:rPr>
          <w:lang w:val="en-US"/>
        </w:rPr>
        <w:t>hospitalizations</w:t>
      </w:r>
      <w:r w:rsidR="00793A59" w:rsidRPr="0013600D">
        <w:rPr>
          <w:lang w:val="en-US"/>
        </w:rPr>
        <w:t xml:space="preserve"> </w:t>
      </w:r>
      <w:r w:rsidR="004030AC" w:rsidRPr="0013600D">
        <w:rPr>
          <w:lang w:val="en-US"/>
        </w:rPr>
        <w:t>and consultations per 1000)</w:t>
      </w:r>
      <w:r w:rsidR="00D66BC7" w:rsidRPr="0013600D">
        <w:rPr>
          <w:lang w:val="en-US"/>
        </w:rPr>
        <w:t>,</w:t>
      </w:r>
      <w:r w:rsidR="004030AC" w:rsidRPr="0013600D">
        <w:rPr>
          <w:lang w:val="en-US"/>
        </w:rPr>
        <w:t xml:space="preserve"> increased following the social protests. The number of t</w:t>
      </w:r>
      <w:r w:rsidR="00B33CDB" w:rsidRPr="0013600D">
        <w:rPr>
          <w:lang w:val="en-US"/>
        </w:rPr>
        <w:t>rauma hospitalizations incr</w:t>
      </w:r>
      <w:r w:rsidR="001C727B" w:rsidRPr="0013600D">
        <w:rPr>
          <w:lang w:val="en-US"/>
        </w:rPr>
        <w:t>e</w:t>
      </w:r>
      <w:r w:rsidR="00B33CDB" w:rsidRPr="0013600D">
        <w:rPr>
          <w:lang w:val="en-US"/>
        </w:rPr>
        <w:t>ased</w:t>
      </w:r>
      <w:r w:rsidR="005F4533" w:rsidRPr="0013600D">
        <w:rPr>
          <w:lang w:val="en-US"/>
        </w:rPr>
        <w:t xml:space="preserve"> by 16%</w:t>
      </w:r>
      <w:r w:rsidR="00B33CDB" w:rsidRPr="0013600D">
        <w:rPr>
          <w:lang w:val="en-US"/>
        </w:rPr>
        <w:t xml:space="preserve"> (</w:t>
      </w:r>
      <w:r w:rsidR="005F4533" w:rsidRPr="0013600D">
        <w:rPr>
          <w:lang w:val="en-US"/>
        </w:rPr>
        <w:t>95% CrI: 2.</w:t>
      </w:r>
      <w:del w:id="8" w:author="Andrés González Santa Cruz" w:date="2021-01-20T08:21:00Z">
        <w:r w:rsidR="005F4533" w:rsidRPr="0013600D" w:rsidDel="001E53BC">
          <w:rPr>
            <w:lang w:val="en-US"/>
          </w:rPr>
          <w:delText>75</w:delText>
        </w:r>
      </w:del>
      <w:ins w:id="9" w:author="Andrés González Santa Cruz" w:date="2021-01-20T08:21:00Z">
        <w:r w:rsidR="001E53BC" w:rsidRPr="0013600D">
          <w:rPr>
            <w:lang w:val="en-US"/>
          </w:rPr>
          <w:t>7</w:t>
        </w:r>
        <w:r w:rsidR="001E53BC">
          <w:rPr>
            <w:lang w:val="en-US"/>
          </w:rPr>
          <w:t>7</w:t>
        </w:r>
      </w:ins>
      <w:r w:rsidR="005F4533" w:rsidRPr="0013600D">
        <w:rPr>
          <w:lang w:val="en-US"/>
        </w:rPr>
        <w:t>, 29.</w:t>
      </w:r>
      <w:del w:id="10" w:author="Andrés González Santa Cruz" w:date="2021-01-20T08:21:00Z">
        <w:r w:rsidR="005F4533" w:rsidRPr="0013600D" w:rsidDel="001E53BC">
          <w:rPr>
            <w:lang w:val="en-US"/>
          </w:rPr>
          <w:delText>82</w:delText>
        </w:r>
      </w:del>
      <w:ins w:id="11" w:author="Andrés González Santa Cruz" w:date="2021-01-20T08:21:00Z">
        <w:r w:rsidR="001E53BC">
          <w:rPr>
            <w:lang w:val="en-US"/>
          </w:rPr>
          <w:t>91</w:t>
        </w:r>
      </w:ins>
      <w:r w:rsidR="005F4533" w:rsidRPr="0013600D">
        <w:rPr>
          <w:lang w:val="en-US"/>
        </w:rPr>
        <w:t>; p= 0.010</w:t>
      </w:r>
      <w:r w:rsidR="00B33CDB" w:rsidRPr="0013600D">
        <w:rPr>
          <w:lang w:val="en-US"/>
        </w:rPr>
        <w:t>)</w:t>
      </w:r>
      <w:r w:rsidR="004030AC" w:rsidRPr="0013600D">
        <w:rPr>
          <w:lang w:val="en-US"/>
        </w:rPr>
        <w:t xml:space="preserve">, while </w:t>
      </w:r>
      <w:r w:rsidR="001C727B" w:rsidRPr="0013600D">
        <w:rPr>
          <w:lang w:val="en-US"/>
        </w:rPr>
        <w:t xml:space="preserve">trauma hospitalizations per 1,000 consultations </w:t>
      </w:r>
      <w:r w:rsidR="00C2596D" w:rsidRPr="0013600D">
        <w:rPr>
          <w:lang w:val="en-US"/>
        </w:rPr>
        <w:t>increased</w:t>
      </w:r>
      <w:r w:rsidR="004030AC" w:rsidRPr="0013600D">
        <w:rPr>
          <w:lang w:val="en-US"/>
        </w:rPr>
        <w:t xml:space="preserve"> by </w:t>
      </w:r>
      <w:r w:rsidR="001C727B" w:rsidRPr="0013600D">
        <w:rPr>
          <w:lang w:val="en-US"/>
        </w:rPr>
        <w:t>38%</w:t>
      </w:r>
      <w:r w:rsidR="004030AC" w:rsidRPr="0013600D">
        <w:rPr>
          <w:lang w:val="en-US"/>
        </w:rPr>
        <w:t xml:space="preserve">, relative to </w:t>
      </w:r>
      <w:r w:rsidR="00C2596D" w:rsidRPr="0013600D">
        <w:rPr>
          <w:lang w:val="en-US"/>
        </w:rPr>
        <w:t>the</w:t>
      </w:r>
      <w:r w:rsidR="004030AC" w:rsidRPr="0013600D">
        <w:rPr>
          <w:lang w:val="en-US"/>
        </w:rPr>
        <w:t xml:space="preserve"> </w:t>
      </w:r>
      <w:r w:rsidR="00793A59" w:rsidRPr="0013600D">
        <w:rPr>
          <w:lang w:val="en-US"/>
        </w:rPr>
        <w:t xml:space="preserve">counterfactual </w:t>
      </w:r>
      <w:r w:rsidR="001C727B" w:rsidRPr="0013600D">
        <w:rPr>
          <w:lang w:val="en-US"/>
        </w:rPr>
        <w:t>(</w:t>
      </w:r>
      <w:r w:rsidR="005F4533" w:rsidRPr="0013600D">
        <w:rPr>
          <w:lang w:val="en-US"/>
        </w:rPr>
        <w:t>95% CrI: 9.</w:t>
      </w:r>
      <w:del w:id="12" w:author="Andrés González Santa Cruz" w:date="2021-01-20T08:21:00Z">
        <w:r w:rsidR="005F4533" w:rsidRPr="0013600D" w:rsidDel="001E53BC">
          <w:rPr>
            <w:lang w:val="en-US"/>
          </w:rPr>
          <w:delText>16</w:delText>
        </w:r>
      </w:del>
      <w:ins w:id="13" w:author="Andrés González Santa Cruz" w:date="2021-01-20T08:21:00Z">
        <w:r w:rsidR="001E53BC">
          <w:rPr>
            <w:lang w:val="en-US"/>
          </w:rPr>
          <w:t>57</w:t>
        </w:r>
      </w:ins>
      <w:r w:rsidR="005F4533" w:rsidRPr="0013600D">
        <w:rPr>
          <w:lang w:val="en-US"/>
        </w:rPr>
        <w:t>, 65.</w:t>
      </w:r>
      <w:del w:id="14" w:author="Andrés González Santa Cruz" w:date="2021-01-20T08:21:00Z">
        <w:r w:rsidR="005F4533" w:rsidRPr="0013600D" w:rsidDel="001E53BC">
          <w:rPr>
            <w:lang w:val="en-US"/>
          </w:rPr>
          <w:delText>07</w:delText>
        </w:r>
      </w:del>
      <w:ins w:id="15" w:author="Andrés González Santa Cruz" w:date="2021-01-20T08:21:00Z">
        <w:r w:rsidR="001E53BC">
          <w:rPr>
            <w:lang w:val="en-US"/>
          </w:rPr>
          <w:t>16</w:t>
        </w:r>
      </w:ins>
      <w:r w:rsidR="005F4533" w:rsidRPr="0013600D">
        <w:rPr>
          <w:lang w:val="en-US"/>
        </w:rPr>
        <w:t>; p= 0.007</w:t>
      </w:r>
      <w:r w:rsidR="001C727B" w:rsidRPr="0013600D">
        <w:rPr>
          <w:lang w:val="en-US"/>
        </w:rPr>
        <w:t>)</w:t>
      </w:r>
      <w:r w:rsidR="004030AC" w:rsidRPr="0013600D">
        <w:rPr>
          <w:lang w:val="en-US"/>
        </w:rPr>
        <w:t xml:space="preserve">; </w:t>
      </w:r>
      <w:r w:rsidR="005F4533" w:rsidRPr="0013600D">
        <w:rPr>
          <w:lang w:val="en-US"/>
        </w:rPr>
        <w:t xml:space="preserve">respiratory hospitalizations per 1,000 consultations </w:t>
      </w:r>
      <w:r w:rsidR="00793A59" w:rsidRPr="001E53BC">
        <w:rPr>
          <w:lang w:val="en-US"/>
        </w:rPr>
        <w:t>increased</w:t>
      </w:r>
      <w:r w:rsidR="004030AC" w:rsidRPr="0013600D">
        <w:rPr>
          <w:lang w:val="en-US"/>
        </w:rPr>
        <w:t xml:space="preserve"> by </w:t>
      </w:r>
      <w:r w:rsidR="005F4533" w:rsidRPr="0013600D">
        <w:rPr>
          <w:lang w:val="en-US"/>
        </w:rPr>
        <w:t>63% (95% CrI: 31.</w:t>
      </w:r>
      <w:del w:id="16" w:author="Andrés González Santa Cruz" w:date="2021-01-20T08:23:00Z">
        <w:r w:rsidR="005F4533" w:rsidRPr="0013600D" w:rsidDel="001E53BC">
          <w:rPr>
            <w:lang w:val="en-US"/>
          </w:rPr>
          <w:delText>15</w:delText>
        </w:r>
      </w:del>
      <w:ins w:id="17" w:author="Andrés González Santa Cruz" w:date="2021-01-20T08:23:00Z">
        <w:r w:rsidR="001E53BC">
          <w:rPr>
            <w:lang w:val="en-US"/>
          </w:rPr>
          <w:t>03</w:t>
        </w:r>
      </w:ins>
      <w:r w:rsidR="005F4533" w:rsidRPr="0013600D">
        <w:rPr>
          <w:lang w:val="en-US"/>
        </w:rPr>
        <w:t>, 9</w:t>
      </w:r>
      <w:ins w:id="18" w:author="Andrés González Santa Cruz" w:date="2021-01-20T08:23:00Z">
        <w:r w:rsidR="001E53BC">
          <w:rPr>
            <w:lang w:val="en-US"/>
          </w:rPr>
          <w:t>5</w:t>
        </w:r>
      </w:ins>
      <w:del w:id="19" w:author="Andrés González Santa Cruz" w:date="2021-01-20T08:23:00Z">
        <w:r w:rsidR="005F4533" w:rsidRPr="0013600D" w:rsidDel="001E53BC">
          <w:rPr>
            <w:lang w:val="en-US"/>
          </w:rPr>
          <w:delText>6</w:delText>
        </w:r>
      </w:del>
      <w:r w:rsidR="005F4533" w:rsidRPr="0013600D">
        <w:rPr>
          <w:lang w:val="en-US"/>
        </w:rPr>
        <w:t>.</w:t>
      </w:r>
      <w:del w:id="20" w:author="Andrés González Santa Cruz" w:date="2021-01-20T08:23:00Z">
        <w:r w:rsidR="005F4533" w:rsidRPr="0013600D" w:rsidDel="001E53BC">
          <w:rPr>
            <w:lang w:val="en-US"/>
          </w:rPr>
          <w:delText>13</w:delText>
        </w:r>
      </w:del>
      <w:ins w:id="21" w:author="Andrés González Santa Cruz" w:date="2021-01-20T08:23:00Z">
        <w:r w:rsidR="001E53BC">
          <w:rPr>
            <w:lang w:val="en-US"/>
          </w:rPr>
          <w:t>96</w:t>
        </w:r>
      </w:ins>
      <w:r w:rsidR="005F4533" w:rsidRPr="0013600D">
        <w:rPr>
          <w:lang w:val="en-US"/>
        </w:rPr>
        <w:t>; p &lt; 0.001)</w:t>
      </w:r>
      <w:r w:rsidR="001C727B" w:rsidRPr="0013600D">
        <w:rPr>
          <w:lang w:val="en-US"/>
        </w:rPr>
        <w:t>.</w:t>
      </w:r>
    </w:p>
    <w:p w14:paraId="5D5B34E8" w14:textId="34A2CEA2" w:rsidR="00B22AE2" w:rsidRPr="0013600D" w:rsidRDefault="00AD03B3" w:rsidP="00711C17">
      <w:pPr>
        <w:spacing w:line="480" w:lineRule="auto"/>
        <w:ind w:firstLine="720"/>
        <w:rPr>
          <w:lang w:val="en-US"/>
        </w:rPr>
      </w:pPr>
      <w:r w:rsidRPr="0013600D">
        <w:rPr>
          <w:lang w:val="en-US"/>
        </w:rPr>
        <w:t>Sensitivity</w:t>
      </w:r>
      <w:r w:rsidR="00B22AE2" w:rsidRPr="0013600D">
        <w:rPr>
          <w:lang w:val="en-US"/>
        </w:rPr>
        <w:t xml:space="preserve"> analysis </w:t>
      </w:r>
      <w:r w:rsidRPr="0013600D">
        <w:rPr>
          <w:lang w:val="en-US"/>
        </w:rPr>
        <w:t>show</w:t>
      </w:r>
      <w:r w:rsidR="00BD509B" w:rsidRPr="0013600D">
        <w:rPr>
          <w:lang w:val="en-US"/>
        </w:rPr>
        <w:t>ed</w:t>
      </w:r>
      <w:r w:rsidRPr="0013600D">
        <w:rPr>
          <w:lang w:val="en-US"/>
        </w:rPr>
        <w:t xml:space="preserve"> </w:t>
      </w:r>
      <w:r w:rsidR="00793A59" w:rsidRPr="0013600D">
        <w:rPr>
          <w:lang w:val="en-US"/>
        </w:rPr>
        <w:t xml:space="preserve">consistent </w:t>
      </w:r>
      <w:r w:rsidR="00F61B62" w:rsidRPr="0013600D">
        <w:rPr>
          <w:lang w:val="en-US"/>
        </w:rPr>
        <w:t xml:space="preserve">results in terms of both direction and magnitude of </w:t>
      </w:r>
      <w:r w:rsidR="00EA2337" w:rsidRPr="0013600D">
        <w:rPr>
          <w:lang w:val="en-US"/>
        </w:rPr>
        <w:t xml:space="preserve">the </w:t>
      </w:r>
      <w:r w:rsidR="00F61B62" w:rsidRPr="0013600D">
        <w:rPr>
          <w:lang w:val="en-US"/>
        </w:rPr>
        <w:t>effects</w:t>
      </w:r>
      <w:r w:rsidR="002F6105" w:rsidRPr="0013600D">
        <w:rPr>
          <w:lang w:val="en-US"/>
        </w:rPr>
        <w:t xml:space="preserve">, though confidence </w:t>
      </w:r>
      <w:r w:rsidR="00793A59" w:rsidRPr="0013600D">
        <w:rPr>
          <w:lang w:val="en-US"/>
        </w:rPr>
        <w:t xml:space="preserve">intervals </w:t>
      </w:r>
      <w:r w:rsidR="002F6105" w:rsidRPr="0013600D">
        <w:rPr>
          <w:lang w:val="en-US"/>
        </w:rPr>
        <w:t>were narrower an</w:t>
      </w:r>
      <w:r w:rsidR="00EA2337" w:rsidRPr="0013600D">
        <w:rPr>
          <w:lang w:val="en-US"/>
        </w:rPr>
        <w:t>d</w:t>
      </w:r>
      <w:r w:rsidR="002F6105" w:rsidRPr="0013600D">
        <w:rPr>
          <w:lang w:val="en-US"/>
        </w:rPr>
        <w:t xml:space="preserve"> excluded the null for trauma </w:t>
      </w:r>
      <w:r w:rsidR="00EB7EBD" w:rsidRPr="0013600D">
        <w:rPr>
          <w:lang w:val="en-US"/>
        </w:rPr>
        <w:t xml:space="preserve">(-13%; 95% CI: -22.1, 3.5) </w:t>
      </w:r>
      <w:r w:rsidR="002F6105" w:rsidRPr="0013600D">
        <w:rPr>
          <w:lang w:val="en-US"/>
        </w:rPr>
        <w:t xml:space="preserve">and respiratory </w:t>
      </w:r>
      <w:r w:rsidR="00EB7EBD" w:rsidRPr="0013600D">
        <w:rPr>
          <w:lang w:val="en-US"/>
        </w:rPr>
        <w:t xml:space="preserve">(-32%; 95% CI: -51.5, -12.1) </w:t>
      </w:r>
      <w:r w:rsidR="002F6105" w:rsidRPr="0013600D">
        <w:rPr>
          <w:lang w:val="en-US"/>
        </w:rPr>
        <w:t>consultations</w:t>
      </w:r>
      <w:r w:rsidR="00EB7EBD" w:rsidRPr="0013600D">
        <w:rPr>
          <w:lang w:val="en-US"/>
        </w:rPr>
        <w:t>, but not for trauma hospitalizations (</w:t>
      </w:r>
      <w:r w:rsidR="007278E2" w:rsidRPr="0013600D">
        <w:rPr>
          <w:lang w:val="en-US"/>
        </w:rPr>
        <w:t>8</w:t>
      </w:r>
      <w:r w:rsidR="00BD509B" w:rsidRPr="0013600D">
        <w:rPr>
          <w:lang w:val="en-US"/>
        </w:rPr>
        <w:t>%</w:t>
      </w:r>
      <w:r w:rsidR="00EB7EBD" w:rsidRPr="0013600D">
        <w:rPr>
          <w:lang w:val="en-US"/>
        </w:rPr>
        <w:t xml:space="preserve">; </w:t>
      </w:r>
      <w:r w:rsidR="00BD509B" w:rsidRPr="0013600D">
        <w:rPr>
          <w:lang w:val="en-US"/>
        </w:rPr>
        <w:t>95% CI: -</w:t>
      </w:r>
      <w:r w:rsidR="007278E2" w:rsidRPr="0013600D">
        <w:rPr>
          <w:lang w:val="en-US"/>
        </w:rPr>
        <w:t>5.49</w:t>
      </w:r>
      <w:r w:rsidR="00BD509B" w:rsidRPr="0013600D">
        <w:rPr>
          <w:lang w:val="en-US"/>
        </w:rPr>
        <w:t xml:space="preserve">, </w:t>
      </w:r>
      <w:r w:rsidR="007278E2" w:rsidRPr="0013600D">
        <w:rPr>
          <w:lang w:val="en-US"/>
        </w:rPr>
        <w:t>22.11</w:t>
      </w:r>
      <w:r w:rsidR="00BD509B" w:rsidRPr="0013600D">
        <w:rPr>
          <w:lang w:val="en-US"/>
        </w:rPr>
        <w:t>)</w:t>
      </w:r>
      <w:r w:rsidRPr="0013600D">
        <w:rPr>
          <w:lang w:val="en-US"/>
        </w:rPr>
        <w:t xml:space="preserve">. </w:t>
      </w:r>
      <w:r w:rsidR="00EB7EBD" w:rsidRPr="0013600D">
        <w:rPr>
          <w:lang w:val="en-US"/>
        </w:rPr>
        <w:t>As with the</w:t>
      </w:r>
      <w:r w:rsidRPr="0013600D">
        <w:rPr>
          <w:lang w:val="en-US"/>
        </w:rPr>
        <w:t xml:space="preserve"> Bayesian approach</w:t>
      </w:r>
      <w:r w:rsidR="00EB7EBD" w:rsidRPr="0013600D">
        <w:rPr>
          <w:lang w:val="en-US"/>
        </w:rPr>
        <w:t>, both t</w:t>
      </w:r>
      <w:r w:rsidRPr="0013600D">
        <w:rPr>
          <w:lang w:val="en-US"/>
        </w:rPr>
        <w:t xml:space="preserve">rauma and </w:t>
      </w:r>
      <w:r w:rsidR="00EB7EBD" w:rsidRPr="0013600D">
        <w:rPr>
          <w:lang w:val="en-US"/>
        </w:rPr>
        <w:t>r</w:t>
      </w:r>
      <w:r w:rsidRPr="0013600D">
        <w:rPr>
          <w:lang w:val="en-US"/>
        </w:rPr>
        <w:t xml:space="preserve">espiratory </w:t>
      </w:r>
      <w:r w:rsidR="00EB7EBD" w:rsidRPr="0013600D">
        <w:rPr>
          <w:lang w:val="en-US"/>
        </w:rPr>
        <w:t>h</w:t>
      </w:r>
      <w:r w:rsidRPr="0013600D">
        <w:rPr>
          <w:lang w:val="en-US"/>
        </w:rPr>
        <w:t xml:space="preserve">ospitalizations per </w:t>
      </w:r>
      <w:r w:rsidR="00EB7EBD" w:rsidRPr="0013600D">
        <w:rPr>
          <w:lang w:val="en-US"/>
        </w:rPr>
        <w:t>c</w:t>
      </w:r>
      <w:r w:rsidRPr="0013600D">
        <w:rPr>
          <w:lang w:val="en-US"/>
        </w:rPr>
        <w:t>onsultations showed increases</w:t>
      </w:r>
      <w:r w:rsidR="00BD509B" w:rsidRPr="0013600D">
        <w:rPr>
          <w:lang w:val="en-US"/>
        </w:rPr>
        <w:t xml:space="preserve"> </w:t>
      </w:r>
      <w:r w:rsidR="00EB7EBD" w:rsidRPr="0013600D">
        <w:rPr>
          <w:lang w:val="en-US"/>
        </w:rPr>
        <w:t xml:space="preserve">in magnitude </w:t>
      </w:r>
      <w:r w:rsidR="00BD509B" w:rsidRPr="0013600D">
        <w:rPr>
          <w:lang w:val="en-US"/>
        </w:rPr>
        <w:t>of 32% (95% CI:</w:t>
      </w:r>
      <w:r w:rsidR="007278E2" w:rsidRPr="0013600D">
        <w:rPr>
          <w:lang w:val="en-US"/>
        </w:rPr>
        <w:t xml:space="preserve"> </w:t>
      </w:r>
      <w:r w:rsidR="00BD509B" w:rsidRPr="0013600D">
        <w:rPr>
          <w:lang w:val="en-US"/>
        </w:rPr>
        <w:t>16.</w:t>
      </w:r>
      <w:r w:rsidR="007278E2" w:rsidRPr="0013600D">
        <w:rPr>
          <w:lang w:val="en-US"/>
        </w:rPr>
        <w:t>97</w:t>
      </w:r>
      <w:r w:rsidR="00BD509B" w:rsidRPr="0013600D">
        <w:rPr>
          <w:lang w:val="en-US"/>
        </w:rPr>
        <w:t>, 47.</w:t>
      </w:r>
      <w:r w:rsidR="007278E2" w:rsidRPr="0013600D">
        <w:rPr>
          <w:lang w:val="en-US"/>
        </w:rPr>
        <w:t>15</w:t>
      </w:r>
      <w:r w:rsidR="00BD509B" w:rsidRPr="0013600D">
        <w:rPr>
          <w:lang w:val="en-US"/>
        </w:rPr>
        <w:t>) and 53% (95% CI: 28.2</w:t>
      </w:r>
      <w:r w:rsidR="007278E2" w:rsidRPr="0013600D">
        <w:rPr>
          <w:lang w:val="en-US"/>
        </w:rPr>
        <w:t>1</w:t>
      </w:r>
      <w:r w:rsidR="00BD509B" w:rsidRPr="0013600D">
        <w:rPr>
          <w:lang w:val="en-US"/>
        </w:rPr>
        <w:t>, 7</w:t>
      </w:r>
      <w:r w:rsidR="007278E2" w:rsidRPr="0013600D">
        <w:rPr>
          <w:lang w:val="en-US"/>
        </w:rPr>
        <w:t>7</w:t>
      </w:r>
      <w:r w:rsidR="00BD509B" w:rsidRPr="0013600D">
        <w:rPr>
          <w:lang w:val="en-US"/>
        </w:rPr>
        <w:t>.</w:t>
      </w:r>
      <w:r w:rsidR="007278E2" w:rsidRPr="0013600D">
        <w:rPr>
          <w:lang w:val="en-US"/>
        </w:rPr>
        <w:t>64</w:t>
      </w:r>
      <w:r w:rsidR="00BD509B" w:rsidRPr="0013600D">
        <w:rPr>
          <w:lang w:val="en-US"/>
        </w:rPr>
        <w:t>)</w:t>
      </w:r>
      <w:r w:rsidRPr="0013600D">
        <w:rPr>
          <w:lang w:val="en-US"/>
        </w:rPr>
        <w:t xml:space="preserve">, </w:t>
      </w:r>
      <w:r w:rsidR="00EB7EBD" w:rsidRPr="0013600D">
        <w:rPr>
          <w:lang w:val="en-US"/>
        </w:rPr>
        <w:t>respectively</w:t>
      </w:r>
      <w:r w:rsidRPr="0013600D">
        <w:rPr>
          <w:lang w:val="en-US"/>
        </w:rPr>
        <w:t>.</w:t>
      </w:r>
    </w:p>
    <w:p w14:paraId="17F3D23A" w14:textId="54906646" w:rsidR="00F231D4" w:rsidRPr="00845F81" w:rsidRDefault="00F231D4" w:rsidP="00711C17">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lastRenderedPageBreak/>
        <w:t>Discussion</w:t>
      </w:r>
    </w:p>
    <w:p w14:paraId="6AB5171E" w14:textId="3D229209" w:rsidR="00F1032E" w:rsidRPr="0013600D" w:rsidRDefault="00F1032E" w:rsidP="00711C17">
      <w:pPr>
        <w:spacing w:line="480" w:lineRule="auto"/>
        <w:ind w:firstLine="720"/>
        <w:jc w:val="both"/>
        <w:rPr>
          <w:lang w:val="en-US"/>
        </w:rPr>
      </w:pPr>
      <w:r w:rsidRPr="0013600D">
        <w:rPr>
          <w:lang w:val="en-US"/>
        </w:rPr>
        <w:t>In this study, we aimed to quantify the effects of social protest and widespread crowd-control techniques on population health</w:t>
      </w:r>
      <w:r w:rsidR="00191684" w:rsidRPr="0013600D">
        <w:rPr>
          <w:lang w:val="en-US"/>
        </w:rPr>
        <w:t xml:space="preserve"> within</w:t>
      </w:r>
      <w:r w:rsidRPr="0013600D">
        <w:rPr>
          <w:lang w:val="en-US"/>
        </w:rPr>
        <w:t xml:space="preserve"> the Chilean </w:t>
      </w:r>
      <w:r w:rsidR="000E7657" w:rsidRPr="0013600D">
        <w:rPr>
          <w:lang w:val="en-US"/>
        </w:rPr>
        <w:t>context</w:t>
      </w:r>
      <w:r w:rsidRPr="0013600D">
        <w:rPr>
          <w:lang w:val="en-US"/>
        </w:rPr>
        <w:t xml:space="preserve">. </w:t>
      </w:r>
      <w:r w:rsidRPr="004D2F4E">
        <w:rPr>
          <w:lang w:val="en-US"/>
        </w:rPr>
        <w:t>Our findings suggest that</w:t>
      </w:r>
      <w:r w:rsidR="000E7657" w:rsidRPr="004D2F4E">
        <w:rPr>
          <w:lang w:val="en-US"/>
        </w:rPr>
        <w:t>,</w:t>
      </w:r>
      <w:r w:rsidRPr="004D2F4E">
        <w:rPr>
          <w:lang w:val="en-US"/>
        </w:rPr>
        <w:t xml:space="preserve"> following the onset of the Chilean social movement on October 18, 2019</w:t>
      </w:r>
      <w:r w:rsidR="00793A59" w:rsidRPr="004D2F4E">
        <w:rPr>
          <w:lang w:val="en-US"/>
        </w:rPr>
        <w:t>,</w:t>
      </w:r>
      <w:r w:rsidRPr="004D2F4E">
        <w:rPr>
          <w:lang w:val="en-US"/>
        </w:rPr>
        <w:t xml:space="preserve"> there was a decrease in consultations to ED services near the protest’s focal point, </w:t>
      </w:r>
      <w:r w:rsidR="002C01BB" w:rsidRPr="004D2F4E">
        <w:rPr>
          <w:lang w:val="en-US"/>
        </w:rPr>
        <w:t>though the 95% credible intervals include the null</w:t>
      </w:r>
      <w:r w:rsidRPr="004D2F4E">
        <w:rPr>
          <w:lang w:val="en-US"/>
        </w:rPr>
        <w:t xml:space="preserve"> in</w:t>
      </w:r>
      <w:r w:rsidR="004D2F4E" w:rsidRPr="004D2F4E">
        <w:rPr>
          <w:lang w:val="en-US"/>
        </w:rPr>
        <w:t xml:space="preserve"> our</w:t>
      </w:r>
      <w:r w:rsidRPr="004D2F4E">
        <w:rPr>
          <w:lang w:val="en-US"/>
        </w:rPr>
        <w:t xml:space="preserve"> mai</w:t>
      </w:r>
      <w:r w:rsidR="000E7657" w:rsidRPr="004D2F4E">
        <w:rPr>
          <w:lang w:val="en-US"/>
        </w:rPr>
        <w:t>n</w:t>
      </w:r>
      <w:r w:rsidRPr="004D2F4E">
        <w:rPr>
          <w:lang w:val="en-US"/>
        </w:rPr>
        <w:t xml:space="preserve"> analys</w:t>
      </w:r>
      <w:r w:rsidR="002C01BB" w:rsidRPr="004D2F4E">
        <w:rPr>
          <w:lang w:val="en-US"/>
        </w:rPr>
        <w:t>e</w:t>
      </w:r>
      <w:r w:rsidRPr="004D2F4E">
        <w:rPr>
          <w:lang w:val="en-US"/>
        </w:rPr>
        <w:t>s</w:t>
      </w:r>
      <w:r w:rsidR="00191684" w:rsidRPr="004D2F4E">
        <w:rPr>
          <w:lang w:val="en-US"/>
        </w:rPr>
        <w:t>.</w:t>
      </w:r>
      <w:r w:rsidRPr="004D2F4E">
        <w:rPr>
          <w:lang w:val="en-US"/>
        </w:rPr>
        <w:t xml:space="preserve"> </w:t>
      </w:r>
      <w:r w:rsidR="00191684" w:rsidRPr="0013600D">
        <w:rPr>
          <w:lang w:val="en-US"/>
        </w:rPr>
        <w:t>H</w:t>
      </w:r>
      <w:r w:rsidRPr="0013600D">
        <w:rPr>
          <w:lang w:val="en-US"/>
        </w:rPr>
        <w:t xml:space="preserve">owever, the severity of trauma and respiratory cases </w:t>
      </w:r>
      <w:r w:rsidR="000E7657" w:rsidRPr="0013600D">
        <w:rPr>
          <w:lang w:val="en-US"/>
        </w:rPr>
        <w:t>appeared</w:t>
      </w:r>
      <w:r w:rsidRPr="0013600D">
        <w:rPr>
          <w:lang w:val="en-US"/>
        </w:rPr>
        <w:t xml:space="preserve"> to increase, which was particularly clear when we looked at the proportion of hospitalization</w:t>
      </w:r>
      <w:r w:rsidR="000E7657" w:rsidRPr="0013600D">
        <w:rPr>
          <w:lang w:val="en-US"/>
        </w:rPr>
        <w:t>s</w:t>
      </w:r>
      <w:r w:rsidRPr="0013600D">
        <w:rPr>
          <w:lang w:val="en-US"/>
        </w:rPr>
        <w:t xml:space="preserve"> per 1,000 trauma/respiratory ED consultations. Hospitalizations among consulta</w:t>
      </w:r>
      <w:r w:rsidR="000E7657" w:rsidRPr="0013600D">
        <w:rPr>
          <w:lang w:val="en-US"/>
        </w:rPr>
        <w:t>tion</w:t>
      </w:r>
      <w:r w:rsidRPr="0013600D">
        <w:rPr>
          <w:lang w:val="en-US"/>
        </w:rPr>
        <w:t>s for trauma were 38% higher than expected, while</w:t>
      </w:r>
      <w:r w:rsidR="000E7657" w:rsidRPr="0013600D">
        <w:rPr>
          <w:lang w:val="en-US"/>
        </w:rPr>
        <w:t>,</w:t>
      </w:r>
      <w:r w:rsidRPr="0013600D">
        <w:rPr>
          <w:lang w:val="en-US"/>
        </w:rPr>
        <w:t xml:space="preserve"> for respiratory conditions</w:t>
      </w:r>
      <w:r w:rsidR="000E7657" w:rsidRPr="0013600D">
        <w:rPr>
          <w:lang w:val="en-US"/>
        </w:rPr>
        <w:t xml:space="preserve">, </w:t>
      </w:r>
      <w:r w:rsidR="00191684" w:rsidRPr="0013600D">
        <w:rPr>
          <w:lang w:val="en-US"/>
        </w:rPr>
        <w:t>hospitalizations</w:t>
      </w:r>
      <w:r w:rsidRPr="0013600D">
        <w:rPr>
          <w:lang w:val="en-US"/>
        </w:rPr>
        <w:t xml:space="preserve"> w</w:t>
      </w:r>
      <w:r w:rsidR="00191684" w:rsidRPr="0013600D">
        <w:rPr>
          <w:lang w:val="en-US"/>
        </w:rPr>
        <w:t>ere</w:t>
      </w:r>
      <w:r w:rsidRPr="0013600D">
        <w:rPr>
          <w:lang w:val="en-US"/>
        </w:rPr>
        <w:t xml:space="preserve"> 63% higher. These results provide </w:t>
      </w:r>
      <w:r w:rsidR="00EA5133" w:rsidRPr="0013600D">
        <w:rPr>
          <w:lang w:val="en-US"/>
        </w:rPr>
        <w:t xml:space="preserve">novel insights </w:t>
      </w:r>
      <w:r w:rsidRPr="0013600D">
        <w:rPr>
          <w:lang w:val="en-US"/>
        </w:rPr>
        <w:t>on the impact of social movements</w:t>
      </w:r>
      <w:r w:rsidR="000E7657" w:rsidRPr="0013600D">
        <w:rPr>
          <w:lang w:val="en-US"/>
        </w:rPr>
        <w:t xml:space="preserve"> and</w:t>
      </w:r>
      <w:r w:rsidR="00EA5133" w:rsidRPr="0013600D">
        <w:rPr>
          <w:lang w:val="en-US"/>
        </w:rPr>
        <w:t xml:space="preserve"> </w:t>
      </w:r>
      <w:r w:rsidR="00011EEA" w:rsidRPr="0013600D">
        <w:rPr>
          <w:lang w:val="en-US"/>
        </w:rPr>
        <w:t xml:space="preserve">violence during civil unrest </w:t>
      </w:r>
      <w:r w:rsidR="00EA5133" w:rsidRPr="0013600D">
        <w:rPr>
          <w:lang w:val="en-US"/>
        </w:rPr>
        <w:t xml:space="preserve">on </w:t>
      </w:r>
      <w:r w:rsidRPr="0013600D">
        <w:rPr>
          <w:lang w:val="en-US"/>
        </w:rPr>
        <w:t xml:space="preserve">health service utilization and population health. </w:t>
      </w:r>
    </w:p>
    <w:p w14:paraId="5242E2E5" w14:textId="77777777" w:rsidR="004D2F4E" w:rsidRPr="0013600D" w:rsidRDefault="00750315" w:rsidP="00711C17">
      <w:pPr>
        <w:spacing w:line="480" w:lineRule="auto"/>
        <w:ind w:firstLine="720"/>
        <w:jc w:val="both"/>
        <w:rPr>
          <w:lang w:val="en-US"/>
        </w:rPr>
      </w:pPr>
      <w:r w:rsidRPr="0013600D">
        <w:rPr>
          <w:lang w:val="en-US"/>
        </w:rPr>
        <w:t>The overall decline in ED consultations c</w:t>
      </w:r>
      <w:r w:rsidR="00A01C01" w:rsidRPr="0013600D">
        <w:rPr>
          <w:lang w:val="en-US"/>
        </w:rPr>
        <w:t xml:space="preserve">ould </w:t>
      </w:r>
      <w:r w:rsidR="00C03530" w:rsidRPr="0013600D">
        <w:rPr>
          <w:lang w:val="en-US"/>
        </w:rPr>
        <w:t xml:space="preserve">likely </w:t>
      </w:r>
      <w:r w:rsidRPr="0013600D">
        <w:rPr>
          <w:lang w:val="en-US"/>
        </w:rPr>
        <w:t xml:space="preserve">be explained through access; during this period, individuals with non-severe or life-threatening emergencies who would generally visit emergency services might reasonably avoid these hospitals </w:t>
      </w:r>
      <w:r w:rsidRPr="00845F81">
        <w:fldChar w:fldCharType="begin"/>
      </w:r>
      <w:r w:rsidR="00CB628F" w:rsidRPr="0013600D">
        <w:rPr>
          <w:lang w:val="en-US"/>
        </w:rPr>
        <w:instrText xml:space="preserve"> ADDIN EN.CITE &lt;EndNote&gt;&lt;Cite&gt;&lt;Author&gt;Robertson&lt;/Author&gt;&lt;Year&gt;2014&lt;/Year&gt;&lt;RecNum&gt;28&lt;/RecNum&gt;&lt;DisplayText&gt;(15)&lt;/DisplayText&gt;&lt;record&gt;&lt;rec-number&gt;28&lt;/rec-number&gt;&lt;foreign-keys&gt;&lt;key app="EN" db-id="29zseaxacpxtd5esttl5ptxbp9ffvfp00vav" timestamp="1607205627"&gt;28&lt;/key&gt;&lt;/foreign-keys&gt;&lt;ref-type name="Journal Article"&gt;17&lt;/ref-type&gt;&lt;contributors&gt;&lt;authors&gt;&lt;author&gt;Robertson, E.&lt;/author&gt;&lt;/authors&gt;&lt;/contributors&gt;&lt;titles&gt;&lt;title&gt;Venezuelan unrest increases pressure on health services&lt;/title&gt;&lt;secondary-title&gt;Lancet&lt;/secondary-title&gt;&lt;/titles&gt;&lt;periodical&gt;&lt;full-title&gt;Lancet&lt;/full-title&gt;&lt;/periodical&gt;&lt;pages&gt;942&lt;/pages&gt;&lt;volume&gt;383&lt;/volume&gt;&lt;number&gt;9921&lt;/number&gt;&lt;edition&gt;2014/03/19&lt;/edition&gt;&lt;keywords&gt;&lt;keyword&gt;*Civil Disorders&lt;/keyword&gt;&lt;keyword&gt;Delivery of Health Care/standards&lt;/keyword&gt;&lt;keyword&gt;Health Services/*standards&lt;/keyword&gt;&lt;keyword&gt;Humans&lt;/keyword&gt;&lt;keyword&gt;Pharmaceutical Preparations/supply &amp;amp; distribution&lt;/keyword&gt;&lt;keyword&gt;Venezuela&lt;/keyword&gt;&lt;/keywords&gt;&lt;dates&gt;&lt;year&gt;2014&lt;/year&gt;&lt;pub-dates&gt;&lt;date&gt;Mar 15&lt;/date&gt;&lt;/pub-dates&gt;&lt;/dates&gt;&lt;isbn&gt;0140-6736&lt;/isbn&gt;&lt;accession-num&gt;24639992&lt;/accession-num&gt;&lt;urls&gt;&lt;/urls&gt;&lt;electronic-resource-num&gt;10.1016/s0140-6736(14)60467-0&lt;/electronic-resource-num&gt;&lt;remote-database-provider&gt;NLM&lt;/remote-database-provider&gt;&lt;language&gt;eng&lt;/language&gt;&lt;/record&gt;&lt;/Cite&gt;&lt;/EndNote&gt;</w:instrText>
      </w:r>
      <w:r w:rsidRPr="00845F81">
        <w:fldChar w:fldCharType="separate"/>
      </w:r>
      <w:r w:rsidR="00CB628F" w:rsidRPr="0013600D">
        <w:rPr>
          <w:noProof/>
          <w:lang w:val="en-US"/>
        </w:rPr>
        <w:t>(15)</w:t>
      </w:r>
      <w:r w:rsidRPr="00845F81">
        <w:fldChar w:fldCharType="end"/>
      </w:r>
      <w:r w:rsidRPr="0013600D">
        <w:rPr>
          <w:lang w:val="en-US"/>
        </w:rPr>
        <w:t xml:space="preserve">. In fact, public transportation was significantly disrupted throughout the time of the protests, particularly in </w:t>
      </w:r>
      <w:r w:rsidR="00D66BC7" w:rsidRPr="0013600D">
        <w:rPr>
          <w:lang w:val="en-US"/>
        </w:rPr>
        <w:t xml:space="preserve">the </w:t>
      </w:r>
      <w:r w:rsidRPr="0013600D">
        <w:rPr>
          <w:lang w:val="en-US"/>
        </w:rPr>
        <w:t xml:space="preserve">area surrounding the protest’s focal point. </w:t>
      </w:r>
      <w:r w:rsidR="00A01C01" w:rsidRPr="0013600D">
        <w:rPr>
          <w:lang w:val="en-US"/>
        </w:rPr>
        <w:t>It</w:t>
      </w:r>
      <w:r w:rsidRPr="0013600D">
        <w:rPr>
          <w:lang w:val="en-US"/>
        </w:rPr>
        <w:t xml:space="preserve"> is also known that incident cases due to police confrontations and exposure to crowd-control methods, particularly those with minor and mild injuries were treated on-site by volunteering</w:t>
      </w:r>
      <w:r w:rsidR="00A01C01" w:rsidRPr="0013600D">
        <w:rPr>
          <w:lang w:val="en-US"/>
        </w:rPr>
        <w:t xml:space="preserve"> health professionals</w:t>
      </w:r>
      <w:r w:rsidRPr="0013600D">
        <w:rPr>
          <w:lang w:val="en-US"/>
        </w:rPr>
        <w:t xml:space="preserve">, possibly decompressing </w:t>
      </w:r>
      <w:r w:rsidR="00A01C01" w:rsidRPr="0013600D">
        <w:rPr>
          <w:lang w:val="en-US"/>
        </w:rPr>
        <w:t xml:space="preserve">the </w:t>
      </w:r>
      <w:r w:rsidRPr="0013600D">
        <w:rPr>
          <w:lang w:val="en-US"/>
        </w:rPr>
        <w:t xml:space="preserve">ED from mild or non-life-threatening problems </w:t>
      </w:r>
      <w:r w:rsidRPr="00845F81">
        <w:fldChar w:fldCharType="begin"/>
      </w:r>
      <w:r w:rsidR="00CB628F" w:rsidRPr="0013600D">
        <w:rPr>
          <w:lang w:val="en-US"/>
        </w:rPr>
        <w:instrText xml:space="preserve"> ADDIN EN.CITE &lt;EndNote&gt;&lt;Cite&gt;&lt;Author&gt;Somma&lt;/Author&gt;&lt;Year&gt;2020&lt;/Year&gt;&lt;RecNum&gt;17&lt;/RecNum&gt;&lt;DisplayText&gt;(9)&lt;/DisplayText&gt;&lt;record&gt;&lt;rec-number&gt;17&lt;/rec-number&gt;&lt;foreign-keys&gt;&lt;key app="EN" db-id="29zseaxacpxtd5esttl5ptxbp9ffvfp00vav" timestamp="1607202349"&gt;17&lt;/key&gt;&lt;/foreign-keys&gt;&lt;ref-type name="Journal Article"&gt;17&lt;/ref-type&gt;&lt;contributors&gt;&lt;authors&gt;&lt;author&gt;Somma, Nicolás M.&lt;/author&gt;&lt;author&gt;Bargsted, Matías&lt;/author&gt;&lt;author&gt;Disi Pavlic, Rodolfo&lt;/author&gt;&lt;author&gt;Medel, Rodrigo M.&lt;/author&gt;&lt;/authors&gt;&lt;/contributors&gt;&lt;titles&gt;&lt;title&gt;No water in the oasis: the Chilean Spring of 2019–2020&lt;/title&gt;&lt;secondary-title&gt;Social Movement Studies&lt;/secondary-title&gt;&lt;/titles&gt;&lt;periodical&gt;&lt;full-title&gt;Social Movement Studies&lt;/full-title&gt;&lt;/periodical&gt;&lt;pages&gt;1-8&lt;/pages&gt;&lt;dates&gt;&lt;year&gt;2020&lt;/year&gt;&lt;/dates&gt;&lt;publisher&gt;Routledge&lt;/publisher&gt;&lt;isbn&gt;1474-2837&lt;/isbn&gt;&lt;urls&gt;&lt;related-urls&gt;&lt;url&gt;https://doi.org/10.1080/14742837.2020.1727737&lt;/url&gt;&lt;/related-urls&gt;&lt;/urls&gt;&lt;electronic-resource-num&gt;10.1080/14742837.2020.1727737&lt;/electronic-resource-num&gt;&lt;/record&gt;&lt;/Cite&gt;&lt;/EndNote&gt;</w:instrText>
      </w:r>
      <w:r w:rsidRPr="00845F81">
        <w:fldChar w:fldCharType="separate"/>
      </w:r>
      <w:r w:rsidR="00CB628F" w:rsidRPr="0013600D">
        <w:rPr>
          <w:noProof/>
          <w:lang w:val="en-US"/>
        </w:rPr>
        <w:t>(9)</w:t>
      </w:r>
      <w:r w:rsidRPr="00845F81">
        <w:fldChar w:fldCharType="end"/>
      </w:r>
      <w:r w:rsidRPr="0013600D">
        <w:rPr>
          <w:lang w:val="en-US"/>
        </w:rPr>
        <w:t xml:space="preserve">. </w:t>
      </w:r>
    </w:p>
    <w:p w14:paraId="5092BD43" w14:textId="52EC0CCA" w:rsidR="00750315" w:rsidRPr="004D2F4E" w:rsidRDefault="004D2F4E" w:rsidP="00711C17">
      <w:pPr>
        <w:spacing w:line="480" w:lineRule="auto"/>
        <w:ind w:firstLine="720"/>
        <w:jc w:val="both"/>
        <w:rPr>
          <w:lang w:val="en-US"/>
        </w:rPr>
      </w:pPr>
      <w:r>
        <w:rPr>
          <w:lang w:val="en-US"/>
        </w:rPr>
        <w:t>T</w:t>
      </w:r>
      <w:r w:rsidR="00750315" w:rsidRPr="004D2F4E">
        <w:rPr>
          <w:lang w:val="en-US"/>
        </w:rPr>
        <w:t xml:space="preserve">he increase in the number and proportion of trauma hospitalizations during the social protest period suggests that confrontations and police brutality </w:t>
      </w:r>
      <w:r w:rsidR="00D66BC7" w:rsidRPr="004D2F4E">
        <w:rPr>
          <w:lang w:val="en-US"/>
        </w:rPr>
        <w:t>resulted</w:t>
      </w:r>
      <w:r w:rsidR="00750315" w:rsidRPr="004D2F4E">
        <w:rPr>
          <w:lang w:val="en-US"/>
        </w:rPr>
        <w:t xml:space="preserve"> in an increase</w:t>
      </w:r>
      <w:r w:rsidR="00D66BC7" w:rsidRPr="004D2F4E">
        <w:rPr>
          <w:lang w:val="en-US"/>
        </w:rPr>
        <w:t>d</w:t>
      </w:r>
      <w:r w:rsidR="00750315" w:rsidRPr="004D2F4E">
        <w:rPr>
          <w:lang w:val="en-US"/>
        </w:rPr>
        <w:t xml:space="preserve"> number of civilians injured that needed medical a</w:t>
      </w:r>
      <w:r w:rsidR="00793A59" w:rsidRPr="004D2F4E">
        <w:rPr>
          <w:lang w:val="en-US"/>
        </w:rPr>
        <w:t>t</w:t>
      </w:r>
      <w:r w:rsidR="00750315" w:rsidRPr="004D2F4E">
        <w:rPr>
          <w:lang w:val="en-US"/>
        </w:rPr>
        <w:t>tention. This is consistent with a previous study that evidenced an incr</w:t>
      </w:r>
      <w:r w:rsidR="00DA1F3E" w:rsidRPr="004D2F4E">
        <w:rPr>
          <w:lang w:val="en-US"/>
        </w:rPr>
        <w:t>ease</w:t>
      </w:r>
      <w:r w:rsidR="00750315" w:rsidRPr="004D2F4E">
        <w:rPr>
          <w:lang w:val="en-US"/>
        </w:rPr>
        <w:t xml:space="preserve"> in severe ocular trauma by kinetic impact projectiles during this period </w:t>
      </w:r>
      <w:r w:rsidR="00750315" w:rsidRPr="00845F81">
        <w:fldChar w:fldCharType="begin"/>
      </w:r>
      <w:r w:rsidR="00CB628F" w:rsidRPr="004D2F4E">
        <w:rPr>
          <w:lang w:val="en-US"/>
        </w:rPr>
        <w:instrText xml:space="preserve"> ADDIN EN.CITE &lt;EndNote&gt;&lt;Cite&gt;&lt;Author&gt;Rodríguez&lt;/Author&gt;&lt;Year&gt;2020&lt;/Year&gt;&lt;RecNum&gt;35&lt;/RecNum&gt;&lt;DisplayText&gt;(21)&lt;/DisplayText&gt;&lt;record&gt;&lt;rec-number&gt;35&lt;/rec-number&gt;&lt;foreign-keys&gt;&lt;key app="EN" db-id="29zseaxacpxtd5esttl5ptxbp9ffvfp00vav" timestamp="1607206677"&gt;35&lt;/key&gt;&lt;/foreign-keys&gt;&lt;ref-type name="Journal Article"&gt;17&lt;/ref-type&gt;&lt;contributors&gt;&lt;authors&gt;&lt;author&gt;Rodríguez, Álvaro&lt;/author&gt;&lt;author&gt;Peña, Sebastián&lt;/author&gt;&lt;author&gt;Cavieres, Isabel&lt;/author&gt;&lt;author&gt;Vergara, María José&lt;/author&gt;&lt;author&gt;Pérez, Marcela&lt;/author&gt;&lt;author&gt;Campos, Miguel&lt;/author&gt;&lt;author&gt;Peredo, Daniel&lt;/author&gt;&lt;author&gt;Jorquera, Patricio&lt;/author&gt;&lt;author&gt;Palma, Rodrigo&lt;/author&gt;&lt;author&gt;Cortés, Dennis&lt;/author&gt;&lt;author&gt;López, Mauricio&lt;/author&gt;&lt;author&gt;Morales, Sergio&lt;/author&gt;&lt;/authors&gt;&lt;/contributors&gt;&lt;titles&gt;&lt;title&gt;Ocular trauma by kinetic impact projectiles during civil unrest in Chile&lt;/title&gt;&lt;secondary-title&gt;Eye&lt;/secondary-title&gt;&lt;/titles&gt;&lt;periodical&gt;&lt;full-title&gt;Eye&lt;/full-title&gt;&lt;/periodical&gt;&lt;dates&gt;&lt;year&gt;2020&lt;/year&gt;&lt;pub-dates&gt;&lt;date&gt;2020/08/24&lt;/date&gt;&lt;/pub-dates&gt;&lt;/dates&gt;&lt;isbn&gt;1476-5454&lt;/isbn&gt;&lt;urls&gt;&lt;related-urls&gt;&lt;url&gt;https://doi.org/10.1038/s41433-020-01146-w&lt;/url&gt;&lt;/related-urls&gt;&lt;/urls&gt;&lt;electronic-resource-num&gt;10.1038/s41433-020-01146-w&lt;/electronic-resource-num&gt;&lt;/record&gt;&lt;/Cite&gt;&lt;/EndNote&gt;</w:instrText>
      </w:r>
      <w:r w:rsidR="00750315" w:rsidRPr="00845F81">
        <w:fldChar w:fldCharType="separate"/>
      </w:r>
      <w:r w:rsidR="00CB628F" w:rsidRPr="004D2F4E">
        <w:rPr>
          <w:noProof/>
          <w:lang w:val="en-US"/>
        </w:rPr>
        <w:t>(21)</w:t>
      </w:r>
      <w:r w:rsidR="00750315" w:rsidRPr="00845F81">
        <w:fldChar w:fldCharType="end"/>
      </w:r>
      <w:r w:rsidR="00947BF5" w:rsidRPr="004D2F4E">
        <w:rPr>
          <w:lang w:val="en-US"/>
        </w:rPr>
        <w:t xml:space="preserve"> </w:t>
      </w:r>
      <w:r w:rsidR="00947BF5" w:rsidRPr="004D2F4E">
        <w:rPr>
          <w:lang w:val="en-US"/>
        </w:rPr>
        <w:lastRenderedPageBreak/>
        <w:t>a</w:t>
      </w:r>
      <w:r w:rsidR="00CA144C" w:rsidRPr="004D2F4E">
        <w:rPr>
          <w:lang w:val="en-US"/>
        </w:rPr>
        <w:t>s well as</w:t>
      </w:r>
      <w:r w:rsidR="00947BF5" w:rsidRPr="004D2F4E">
        <w:rPr>
          <w:lang w:val="en-US"/>
        </w:rPr>
        <w:t xml:space="preserve"> a</w:t>
      </w:r>
      <w:r w:rsidR="00CA144C" w:rsidRPr="004D2F4E">
        <w:rPr>
          <w:lang w:val="en-US"/>
        </w:rPr>
        <w:t>nother</w:t>
      </w:r>
      <w:r w:rsidR="00947BF5" w:rsidRPr="004D2F4E">
        <w:rPr>
          <w:lang w:val="en-US"/>
        </w:rPr>
        <w:t xml:space="preserve"> study that </w:t>
      </w:r>
      <w:proofErr w:type="spellStart"/>
      <w:r w:rsidR="00CA144C" w:rsidRPr="004D2F4E">
        <w:rPr>
          <w:lang w:val="en-US"/>
        </w:rPr>
        <w:t>demonstrarted</w:t>
      </w:r>
      <w:proofErr w:type="spellEnd"/>
      <w:r w:rsidR="00CA144C" w:rsidRPr="004D2F4E">
        <w:rPr>
          <w:lang w:val="en-US"/>
        </w:rPr>
        <w:t xml:space="preserve"> increased</w:t>
      </w:r>
      <w:r w:rsidR="00947BF5" w:rsidRPr="004D2F4E">
        <w:rPr>
          <w:lang w:val="en-US"/>
        </w:rPr>
        <w:t xml:space="preserve"> levels of trauma at the beginning of the social crisis in the south-east area of Santiago (fairly far from the protests’ focal point), though the authors found no </w:t>
      </w:r>
      <w:r>
        <w:rPr>
          <w:lang w:val="en-US"/>
        </w:rPr>
        <w:t xml:space="preserve">statistical </w:t>
      </w:r>
      <w:r w:rsidR="00947BF5" w:rsidRPr="004D2F4E">
        <w:rPr>
          <w:lang w:val="en-US"/>
        </w:rPr>
        <w:t xml:space="preserve">differences compared with 2018 </w:t>
      </w:r>
      <w:r w:rsidR="00947BF5" w:rsidRPr="00845F81">
        <w:fldChar w:fldCharType="begin"/>
      </w:r>
      <w:r w:rsidR="00793A59" w:rsidRPr="004D2F4E">
        <w:rPr>
          <w:lang w:val="en-US"/>
        </w:rPr>
        <w:instrText xml:space="preserve"> ADDIN EN.CITE &lt;EndNote&gt;&lt;Cite&gt;&lt;Author&gt;Ramos Perkis&lt;/Author&gt;&lt;Year&gt;2020&lt;/Year&gt;&lt;RecNum&gt;49&lt;/RecNum&gt;&lt;DisplayText&gt;(44)&lt;/DisplayText&gt;&lt;record&gt;&lt;rec-number&gt;49&lt;/rec-number&gt;&lt;foreign-keys&gt;&lt;key app="EN" db-id="29zseaxacpxtd5esttl5ptxbp9ffvfp00vav" timestamp="1607282609"&gt;49&lt;/key&gt;&lt;/foreign-keys&gt;&lt;ref-type name="Journal Article"&gt;17&lt;/ref-type&gt;&lt;contributors&gt;&lt;authors&gt;&lt;author&gt;Ramos Perkis, J. P.&lt;/author&gt;&lt;author&gt;Achurra Tirado, P.&lt;/author&gt;&lt;author&gt;Raykar, N.&lt;/author&gt;&lt;author&gt;Zinco Acosta, A.&lt;/author&gt;&lt;author&gt;Muñoz Alarcon, C.&lt;/author&gt;&lt;author&gt;Puyana, J. C.&lt;/author&gt;&lt;author&gt;Ottolino Lavarte, P.&lt;/author&gt;&lt;/authors&gt;&lt;/contributors&gt;&lt;auth-address&gt;Servicio de Cirugía, Unidad de Trauma y Urgencia, Hospital Dr. Sótero del Río, Santiago, Chile. jramos.med@gmail.com.&amp;#xD;Gastrointestinal Surgery Department, Pontificia Universidad Católica de Chile, Santiago, Chile.&amp;#xD;Department of Surgery, University of Pittsburgh, Pittsburgh, PA, USA.&amp;#xD;Servicio de Cirugía, Unidad de Trauma y Urgencia, Hospital Dr. Sótero del Río, Santiago, Chile.&lt;/auth-address&gt;&lt;titles&gt;&lt;title&gt;Different Crises, Different Patterns of Trauma. The Impact of a Social Crisis and the COVID-19 Health Pandemic on a High Violence Area&lt;/title&gt;&lt;secondary-title&gt;World J Surg&lt;/secondary-title&gt;&lt;/titles&gt;&lt;periodical&gt;&lt;full-title&gt;World J Surg&lt;/full-title&gt;&lt;/periodical&gt;&lt;pages&gt;1-7&lt;/pages&gt;&lt;edition&gt;2020/11/14&lt;/edition&gt;&lt;dates&gt;&lt;year&gt;2020&lt;/year&gt;&lt;pub-dates&gt;&lt;date&gt;Nov 13&lt;/date&gt;&lt;/pub-dates&gt;&lt;/dates&gt;&lt;isbn&gt;0364-2313 (Print)&amp;#xD;0364-2313&lt;/isbn&gt;&lt;accession-num&gt;33185723&lt;/accession-num&gt;&lt;urls&gt;&lt;/urls&gt;&lt;custom2&gt;PMC7664169 manuscript.&lt;/custom2&gt;&lt;electronic-resource-num&gt;10.1007/s00268-020-05860-0&lt;/electronic-resource-num&gt;&lt;remote-database-provider&gt;NLM&lt;/remote-database-provider&gt;&lt;language&gt;eng&lt;/language&gt;&lt;/record&gt;&lt;/Cite&gt;&lt;/EndNote&gt;</w:instrText>
      </w:r>
      <w:r w:rsidR="00947BF5" w:rsidRPr="00845F81">
        <w:fldChar w:fldCharType="separate"/>
      </w:r>
      <w:r w:rsidR="00793A59" w:rsidRPr="004D2F4E">
        <w:rPr>
          <w:noProof/>
          <w:lang w:val="en-US"/>
        </w:rPr>
        <w:t>(44)</w:t>
      </w:r>
      <w:r w:rsidR="00947BF5" w:rsidRPr="00845F81">
        <w:fldChar w:fldCharType="end"/>
      </w:r>
      <w:r w:rsidR="00947BF5" w:rsidRPr="004D2F4E">
        <w:rPr>
          <w:lang w:val="en-US"/>
        </w:rPr>
        <w:t>.</w:t>
      </w:r>
      <w:r w:rsidRPr="004D2F4E">
        <w:rPr>
          <w:lang w:val="en-US"/>
        </w:rPr>
        <w:t xml:space="preserve"> Moreover, because access issues, patients with trauma and also those with respiratory diseases could also have delayed their ED consultations during this period, worsening the disease severity at ED presentation. </w:t>
      </w:r>
      <w:r>
        <w:rPr>
          <w:lang w:val="en-US"/>
        </w:rPr>
        <w:t>In other words</w:t>
      </w:r>
      <w:r w:rsidRPr="004D2F4E">
        <w:rPr>
          <w:lang w:val="en-US"/>
        </w:rPr>
        <w:t xml:space="preserve">, the observed increase in disease severity of trauma and respiratory consultations could be explained by </w:t>
      </w:r>
      <w:r>
        <w:rPr>
          <w:lang w:val="en-US"/>
        </w:rPr>
        <w:t xml:space="preserve">the widespread use of </w:t>
      </w:r>
      <w:r w:rsidRPr="004D2F4E">
        <w:rPr>
          <w:lang w:val="en-US"/>
        </w:rPr>
        <w:t xml:space="preserve">crowd-control techniques in confrontations </w:t>
      </w:r>
      <w:r>
        <w:rPr>
          <w:lang w:val="en-US"/>
        </w:rPr>
        <w:t xml:space="preserve">between the police and protesters </w:t>
      </w:r>
      <w:r w:rsidRPr="004D2F4E">
        <w:rPr>
          <w:lang w:val="en-US"/>
        </w:rPr>
        <w:t xml:space="preserve">and a late consultation </w:t>
      </w:r>
      <w:r>
        <w:rPr>
          <w:lang w:val="en-US"/>
        </w:rPr>
        <w:t>due to</w:t>
      </w:r>
      <w:r w:rsidRPr="004D2F4E">
        <w:rPr>
          <w:lang w:val="en-US"/>
        </w:rPr>
        <w:t xml:space="preserve"> access </w:t>
      </w:r>
      <w:r>
        <w:rPr>
          <w:lang w:val="en-US"/>
        </w:rPr>
        <w:t xml:space="preserve">barriers </w:t>
      </w:r>
      <w:r w:rsidRPr="004D2F4E">
        <w:rPr>
          <w:lang w:val="en-US"/>
        </w:rPr>
        <w:t>during this period.</w:t>
      </w:r>
    </w:p>
    <w:p w14:paraId="220AD61F" w14:textId="51DB3291" w:rsidR="002E79DD" w:rsidRPr="0013600D" w:rsidRDefault="006509EA" w:rsidP="00CB628F">
      <w:pPr>
        <w:spacing w:line="480" w:lineRule="auto"/>
        <w:ind w:firstLine="720"/>
        <w:jc w:val="both"/>
        <w:rPr>
          <w:lang w:val="en-US"/>
        </w:rPr>
      </w:pPr>
      <w:r w:rsidRPr="0013600D">
        <w:rPr>
          <w:lang w:val="en-US"/>
        </w:rPr>
        <w:t>Social movements resulting in civil unrest are far from being a Chilean or even Latin American issue. Recent demonstrations have occurred for different reasons in countries such as</w:t>
      </w:r>
      <w:r w:rsidR="00BD509B" w:rsidRPr="0013600D">
        <w:rPr>
          <w:lang w:val="en-US"/>
        </w:rPr>
        <w:t xml:space="preserve"> </w:t>
      </w:r>
      <w:r w:rsidRPr="0013600D">
        <w:rPr>
          <w:lang w:val="en-US"/>
        </w:rPr>
        <w:t>France, Hong Kong, Syria, and the U.S</w:t>
      </w:r>
      <w:r w:rsidR="00BD509B" w:rsidRPr="0013600D">
        <w:rPr>
          <w:lang w:val="en-US"/>
        </w:rPr>
        <w:t xml:space="preserve">. </w:t>
      </w:r>
      <w:r w:rsidR="00615D5E" w:rsidRPr="0013600D">
        <w:rPr>
          <w:lang w:val="en-US"/>
        </w:rPr>
        <w:t>Authors have suggested that social movements</w:t>
      </w:r>
      <w:r w:rsidR="00BD509B" w:rsidRPr="0013600D">
        <w:rPr>
          <w:lang w:val="en-US"/>
        </w:rPr>
        <w:t xml:space="preserve"> are expected to </w:t>
      </w:r>
      <w:r w:rsidR="00615D5E" w:rsidRPr="0013600D">
        <w:rPr>
          <w:lang w:val="en-US"/>
        </w:rPr>
        <w:t xml:space="preserve">increase in the near future </w:t>
      </w:r>
      <w:r w:rsidR="00BD509B" w:rsidRPr="0013600D">
        <w:rPr>
          <w:lang w:val="en-US"/>
        </w:rPr>
        <w:t xml:space="preserve"> due to the crisis derived from COVID-19 </w:t>
      </w:r>
      <w:r w:rsidR="00BD509B" w:rsidRPr="00C1307A">
        <w:fldChar w:fldCharType="begin"/>
      </w:r>
      <w:r w:rsidR="00793A59" w:rsidRPr="0013600D">
        <w:rPr>
          <w:lang w:val="en-US"/>
        </w:rPr>
        <w:instrText xml:space="preserve"> ADDIN EN.CITE &lt;EndNote&gt;&lt;Cite&gt;&lt;Author&gt;McVeigh&lt;/Author&gt;&lt;Year&gt;2020, July, 17&lt;/Year&gt;&lt;RecNum&gt;51&lt;/RecNum&gt;&lt;DisplayText&gt;(45, 46)&lt;/DisplayText&gt;&lt;record&gt;&lt;rec-number&gt;51&lt;/rec-number&gt;&lt;foreign-keys&gt;&lt;key app="EN" db-id="29zseaxacpxtd5esttl5ptxbp9ffvfp00vav" timestamp="1607305967"&gt;51&lt;/key&gt;&lt;/foreign-keys&gt;&lt;ref-type name="Web Page"&gt;12&lt;/ref-type&gt;&lt;contributors&gt;&lt;authors&gt;&lt;author&gt;McVeigh, Karen&lt;/author&gt;&lt;/authors&gt;&lt;/contributors&gt;&lt;titles&gt;&lt;title&gt;Protests predicted to surge globally as Covid-19 drives unrest&lt;/title&gt;&lt;secondary-title&gt;The Guardian&lt;/secondary-title&gt;&lt;/titles&gt;&lt;section&gt;Global development&lt;/section&gt;&lt;dates&gt;&lt;year&gt;2020, July, 17&lt;/year&gt;&lt;/dates&gt;&lt;urls&gt;&lt;related-urls&gt;&lt;url&gt;https://www.theguardian.com/global-development/2020/jul/17/protests-predicted-to-surge-globally-as-covid-19-drives-unrest&lt;/url&gt;&lt;/related-urls&gt;&lt;/urls&gt;&lt;access-date&gt;December 06, 2020&lt;/access-date&gt;&lt;/record&gt;&lt;/Cite&gt;&lt;Cite&gt;&lt;Author&gt;Institute for Economics &amp;amp; Peace [IEP]&lt;/Author&gt;&lt;Year&gt;2020&lt;/Year&gt;&lt;RecNum&gt;50&lt;/RecNum&gt;&lt;record&gt;&lt;rec-number&gt;50&lt;/rec-number&gt;&lt;foreign-keys&gt;&lt;key app="EN" db-id="29zseaxacpxtd5esttl5ptxbp9ffvfp00vav" timestamp="1607305733"&gt;50&lt;/key&gt;&lt;/foreign-keys&gt;&lt;ref-type name="Web Page"&gt;12&lt;/ref-type&gt;&lt;contributors&gt;&lt;authors&gt;&lt;author&gt;Institute for Economics &amp;amp; Peace [IEP],&lt;/author&gt;&lt;/authors&gt;&lt;/contributors&gt;&lt;titles&gt;&lt;title&gt;Global Peace Index 2020: Measuring Peace in a Complex World&lt;/title&gt;&lt;/titles&gt;&lt;number&gt;December 08, 2020&lt;/number&gt;&lt;dates&gt;&lt;year&gt;2020&lt;/year&gt;&lt;/dates&gt;&lt;pub-location&gt;Sydney&lt;/pub-location&gt;&lt;urls&gt;&lt;related-urls&gt;&lt;url&gt;https://visionofhumanity.org/wp-content/uploads/2020/10/GPI_2020_web.pdf&lt;/url&gt;&lt;/related-urls&gt;&lt;/urls&gt;&lt;/record&gt;&lt;/Cite&gt;&lt;/EndNote&gt;</w:instrText>
      </w:r>
      <w:r w:rsidR="00BD509B" w:rsidRPr="00C1307A">
        <w:fldChar w:fldCharType="separate"/>
      </w:r>
      <w:r w:rsidR="00793A59" w:rsidRPr="0013600D">
        <w:rPr>
          <w:noProof/>
          <w:lang w:val="en-US"/>
        </w:rPr>
        <w:t>(45, 46)</w:t>
      </w:r>
      <w:r w:rsidR="00BD509B" w:rsidRPr="00C1307A">
        <w:fldChar w:fldCharType="end"/>
      </w:r>
      <w:r w:rsidR="00EB7EBD" w:rsidRPr="0013600D">
        <w:rPr>
          <w:lang w:val="en-US"/>
        </w:rPr>
        <w:t xml:space="preserve">. One notorious </w:t>
      </w:r>
      <w:r w:rsidRPr="0013600D">
        <w:rPr>
          <w:lang w:val="en-US"/>
        </w:rPr>
        <w:t>example</w:t>
      </w:r>
      <w:r w:rsidR="00EB7EBD" w:rsidRPr="0013600D">
        <w:rPr>
          <w:lang w:val="en-US"/>
        </w:rPr>
        <w:t xml:space="preserve"> is </w:t>
      </w:r>
      <w:r w:rsidRPr="0013600D">
        <w:rPr>
          <w:lang w:val="en-US"/>
        </w:rPr>
        <w:t>the recent killing of George Floyd in Minneapolis, Minnesota</w:t>
      </w:r>
      <w:r w:rsidR="00D41248" w:rsidRPr="0013600D">
        <w:rPr>
          <w:lang w:val="en-US"/>
        </w:rPr>
        <w:t>,</w:t>
      </w:r>
      <w:r w:rsidRPr="0013600D">
        <w:rPr>
          <w:lang w:val="en-US"/>
        </w:rPr>
        <w:t xml:space="preserve"> </w:t>
      </w:r>
      <w:r w:rsidR="00EB7EBD" w:rsidRPr="0013600D">
        <w:rPr>
          <w:lang w:val="en-US"/>
        </w:rPr>
        <w:t xml:space="preserve">which </w:t>
      </w:r>
      <w:r w:rsidRPr="0013600D">
        <w:rPr>
          <w:lang w:val="en-US"/>
        </w:rPr>
        <w:t xml:space="preserve">triggered </w:t>
      </w:r>
      <w:r w:rsidR="00EB7EBD" w:rsidRPr="0013600D">
        <w:rPr>
          <w:lang w:val="en-US"/>
        </w:rPr>
        <w:t xml:space="preserve">civil </w:t>
      </w:r>
      <w:r w:rsidRPr="0013600D">
        <w:rPr>
          <w:lang w:val="en-US"/>
        </w:rPr>
        <w:t xml:space="preserve">unrests in the U.S. and abroad. As in Chile, most of these protests resulted in </w:t>
      </w:r>
      <w:r w:rsidR="00B96937" w:rsidRPr="0013600D">
        <w:rPr>
          <w:lang w:val="en-US"/>
        </w:rPr>
        <w:t xml:space="preserve">the </w:t>
      </w:r>
      <w:r w:rsidRPr="0013600D">
        <w:rPr>
          <w:lang w:val="en-US"/>
        </w:rPr>
        <w:t>widespread use of anti-riot shotguns and tear gas as means of crowd control. The medical and public health communit</w:t>
      </w:r>
      <w:r w:rsidR="00615D5E" w:rsidRPr="0013600D">
        <w:rPr>
          <w:lang w:val="en-US"/>
        </w:rPr>
        <w:t>y</w:t>
      </w:r>
      <w:r w:rsidRPr="0013600D">
        <w:rPr>
          <w:lang w:val="en-US"/>
        </w:rPr>
        <w:t xml:space="preserve"> have raised concerns </w:t>
      </w:r>
      <w:r w:rsidR="00D41248" w:rsidRPr="0013600D">
        <w:rPr>
          <w:lang w:val="en-US"/>
        </w:rPr>
        <w:t xml:space="preserve">about </w:t>
      </w:r>
      <w:r w:rsidRPr="0013600D">
        <w:rPr>
          <w:lang w:val="en-US"/>
        </w:rPr>
        <w:t xml:space="preserve">the indiscriminate use of these methods and the potential harm to those involved in </w:t>
      </w:r>
      <w:r w:rsidR="00CA144C" w:rsidRPr="0013600D">
        <w:rPr>
          <w:lang w:val="en-US"/>
        </w:rPr>
        <w:t xml:space="preserve">the </w:t>
      </w:r>
      <w:r w:rsidRPr="0013600D">
        <w:rPr>
          <w:lang w:val="en-US"/>
        </w:rPr>
        <w:t xml:space="preserve">confrontation and surrounding areas </w:t>
      </w:r>
      <w:r w:rsidR="00E15B8C" w:rsidRPr="00C1307A">
        <w:rPr>
          <w:iCs/>
        </w:rPr>
        <w:fldChar w:fldCharType="begin">
          <w:fldData xml:space="preserve">PEVuZE5vdGU+PENpdGU+PEF1dGhvcj5FbG08L0F1dGhvcj48WWVhcj4yMDE5PC9ZZWFyPjxSZWNO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</w:fldData>
        </w:fldChar>
      </w:r>
      <w:r w:rsidR="00793A59" w:rsidRPr="0013600D">
        <w:rPr>
          <w:iCs/>
          <w:lang w:val="en-US"/>
        </w:rPr>
        <w:instrText xml:space="preserve"> ADDIN EN.CITE </w:instrText>
      </w:r>
      <w:r w:rsidR="00793A59" w:rsidRPr="00C1307A">
        <w:rPr>
          <w:iCs/>
        </w:rPr>
        <w:fldChar w:fldCharType="begin">
          <w:fldData xml:space="preserve">PEVuZE5vdGU+PENpdGU+PEF1dGhvcj5FbG08L0F1dGhvcj48WWVhcj4yMDE5PC9ZZWFyPjxSZWNO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</w:fldData>
        </w:fldChar>
      </w:r>
      <w:r w:rsidR="00793A59" w:rsidRPr="0013600D">
        <w:rPr>
          <w:iCs/>
          <w:lang w:val="en-US"/>
        </w:rPr>
        <w:instrText xml:space="preserve"> ADDIN EN.CITE.DATA </w:instrText>
      </w:r>
      <w:r w:rsidR="00793A59" w:rsidRPr="00C1307A">
        <w:rPr>
          <w:iCs/>
        </w:rPr>
      </w:r>
      <w:r w:rsidR="00793A59" w:rsidRPr="00C1307A">
        <w:rPr>
          <w:iCs/>
        </w:rPr>
        <w:fldChar w:fldCharType="end"/>
      </w:r>
      <w:r w:rsidR="00E15B8C" w:rsidRPr="00C1307A">
        <w:rPr>
          <w:iCs/>
        </w:rPr>
      </w:r>
      <w:r w:rsidR="00E15B8C" w:rsidRPr="00C1307A">
        <w:rPr>
          <w:iCs/>
        </w:rPr>
        <w:fldChar w:fldCharType="separate"/>
      </w:r>
      <w:r w:rsidR="00793A59" w:rsidRPr="0013600D">
        <w:rPr>
          <w:iCs/>
          <w:noProof/>
          <w:lang w:val="en-US"/>
        </w:rPr>
        <w:t>(10, 16, 47, 48)</w:t>
      </w:r>
      <w:r w:rsidR="00E15B8C" w:rsidRPr="00C1307A">
        <w:rPr>
          <w:iCs/>
        </w:rPr>
        <w:fldChar w:fldCharType="end"/>
      </w:r>
      <w:r w:rsidRPr="0013600D">
        <w:rPr>
          <w:lang w:val="en-US"/>
        </w:rPr>
        <w:t>.</w:t>
      </w:r>
    </w:p>
    <w:p w14:paraId="5EB5B431" w14:textId="23155545" w:rsidR="00570BF8" w:rsidRPr="0013600D" w:rsidRDefault="009F0EB6" w:rsidP="00711C17">
      <w:pPr>
        <w:spacing w:line="480" w:lineRule="auto"/>
        <w:jc w:val="both"/>
        <w:rPr>
          <w:i/>
          <w:iCs/>
          <w:lang w:val="en-US"/>
        </w:rPr>
      </w:pPr>
      <w:r w:rsidRPr="0013600D">
        <w:rPr>
          <w:i/>
          <w:iCs/>
          <w:lang w:val="en-US"/>
        </w:rPr>
        <w:t>Implications</w:t>
      </w:r>
    </w:p>
    <w:p w14:paraId="2D56D2E3" w14:textId="71B8FCBE" w:rsidR="00234460" w:rsidRPr="0013600D" w:rsidRDefault="00CA144C" w:rsidP="00711C17">
      <w:pPr>
        <w:spacing w:line="480" w:lineRule="auto"/>
        <w:ind w:firstLine="720"/>
        <w:jc w:val="both"/>
        <w:rPr>
          <w:lang w:val="en-US"/>
        </w:rPr>
      </w:pPr>
      <w:r w:rsidRPr="0013600D">
        <w:rPr>
          <w:lang w:val="en-US"/>
        </w:rPr>
        <w:t>The</w:t>
      </w:r>
      <w:r w:rsidR="002A2497" w:rsidRPr="0013600D">
        <w:rPr>
          <w:lang w:val="en-US"/>
        </w:rPr>
        <w:t xml:space="preserve"> results</w:t>
      </w:r>
      <w:r w:rsidR="00AA4229" w:rsidRPr="0013600D">
        <w:rPr>
          <w:lang w:val="en-US"/>
        </w:rPr>
        <w:t xml:space="preserve"> </w:t>
      </w:r>
      <w:r w:rsidRPr="0013600D">
        <w:rPr>
          <w:lang w:val="en-US"/>
        </w:rPr>
        <w:t xml:space="preserve">of this study </w:t>
      </w:r>
      <w:r w:rsidR="00AA4229" w:rsidRPr="0013600D">
        <w:rPr>
          <w:lang w:val="en-US"/>
        </w:rPr>
        <w:t xml:space="preserve">should be seen as a first step in better understanding the broader health effects of largescale social </w:t>
      </w:r>
      <w:r w:rsidR="00FA4820" w:rsidRPr="0013600D">
        <w:rPr>
          <w:lang w:val="en-US"/>
        </w:rPr>
        <w:t xml:space="preserve">movements. </w:t>
      </w:r>
      <w:r w:rsidR="009848F1" w:rsidRPr="004D2F4E">
        <w:rPr>
          <w:lang w:val="en-US"/>
        </w:rPr>
        <w:t>We beli</w:t>
      </w:r>
      <w:r w:rsidR="00793A59" w:rsidRPr="004D2F4E">
        <w:rPr>
          <w:lang w:val="en-US"/>
        </w:rPr>
        <w:t>e</w:t>
      </w:r>
      <w:r w:rsidR="009848F1" w:rsidRPr="004D2F4E">
        <w:rPr>
          <w:lang w:val="en-US"/>
        </w:rPr>
        <w:t>ve that</w:t>
      </w:r>
      <w:r w:rsidR="00AA4229" w:rsidRPr="004D2F4E">
        <w:rPr>
          <w:lang w:val="en-US"/>
        </w:rPr>
        <w:t xml:space="preserve"> </w:t>
      </w:r>
      <w:r w:rsidR="002E79DD" w:rsidRPr="004D2F4E">
        <w:rPr>
          <w:lang w:val="en-US"/>
        </w:rPr>
        <w:t xml:space="preserve">our </w:t>
      </w:r>
      <w:r w:rsidR="009848F1" w:rsidRPr="004D2F4E">
        <w:rPr>
          <w:lang w:val="en-US"/>
        </w:rPr>
        <w:t xml:space="preserve">rigorous analytical </w:t>
      </w:r>
      <w:r w:rsidR="002E79DD" w:rsidRPr="004D2F4E">
        <w:rPr>
          <w:lang w:val="en-US"/>
        </w:rPr>
        <w:t>approach</w:t>
      </w:r>
      <w:r w:rsidR="00AA4229" w:rsidRPr="004D2F4E">
        <w:rPr>
          <w:lang w:val="en-US"/>
        </w:rPr>
        <w:t xml:space="preserve"> </w:t>
      </w:r>
      <w:r w:rsidR="00C649F4" w:rsidRPr="004D2F4E">
        <w:rPr>
          <w:lang w:val="en-US"/>
        </w:rPr>
        <w:t xml:space="preserve">may </w:t>
      </w:r>
      <w:r w:rsidR="009848F1" w:rsidRPr="004D2F4E">
        <w:rPr>
          <w:lang w:val="en-US"/>
        </w:rPr>
        <w:t xml:space="preserve">help to anticipate </w:t>
      </w:r>
      <w:r w:rsidR="001472E0" w:rsidRPr="004D2F4E">
        <w:rPr>
          <w:lang w:val="en-US"/>
        </w:rPr>
        <w:t>change</w:t>
      </w:r>
      <w:r w:rsidR="009848F1" w:rsidRPr="004D2F4E">
        <w:rPr>
          <w:lang w:val="en-US"/>
        </w:rPr>
        <w:t>s</w:t>
      </w:r>
      <w:r w:rsidR="001472E0" w:rsidRPr="004D2F4E">
        <w:rPr>
          <w:lang w:val="en-US"/>
        </w:rPr>
        <w:t xml:space="preserve"> </w:t>
      </w:r>
      <w:r w:rsidR="00CE5B96" w:rsidRPr="004D2F4E">
        <w:rPr>
          <w:lang w:val="en-US"/>
        </w:rPr>
        <w:t>i</w:t>
      </w:r>
      <w:r w:rsidR="001472E0" w:rsidRPr="004D2F4E">
        <w:rPr>
          <w:lang w:val="en-US"/>
        </w:rPr>
        <w:t>n ED consultation</w:t>
      </w:r>
      <w:r w:rsidR="004D2F4E" w:rsidRPr="004D2F4E">
        <w:rPr>
          <w:lang w:val="en-US"/>
        </w:rPr>
        <w:t xml:space="preserve"> and hospitali</w:t>
      </w:r>
      <w:r w:rsidR="004D2F4E">
        <w:rPr>
          <w:lang w:val="en-US"/>
        </w:rPr>
        <w:t>zation</w:t>
      </w:r>
      <w:r w:rsidR="001472E0" w:rsidRPr="004D2F4E">
        <w:rPr>
          <w:lang w:val="en-US"/>
        </w:rPr>
        <w:t xml:space="preserve"> patterns</w:t>
      </w:r>
      <w:r w:rsidR="009848F1" w:rsidRPr="004D2F4E">
        <w:rPr>
          <w:lang w:val="en-US"/>
        </w:rPr>
        <w:t xml:space="preserve"> </w:t>
      </w:r>
      <w:r w:rsidR="00C649F4" w:rsidRPr="004D2F4E">
        <w:rPr>
          <w:lang w:val="en-US"/>
        </w:rPr>
        <w:t xml:space="preserve">and disruptions in healthcare access </w:t>
      </w:r>
      <w:r w:rsidR="009848F1" w:rsidRPr="004D2F4E">
        <w:rPr>
          <w:lang w:val="en-US"/>
        </w:rPr>
        <w:t xml:space="preserve">during periods of widespread violence in surrounding areas </w:t>
      </w:r>
      <w:r w:rsidRPr="004D2F4E">
        <w:rPr>
          <w:lang w:val="en-US"/>
        </w:rPr>
        <w:t>in order to</w:t>
      </w:r>
      <w:r w:rsidR="009848F1" w:rsidRPr="004D2F4E">
        <w:rPr>
          <w:lang w:val="en-US"/>
        </w:rPr>
        <w:t xml:space="preserve"> allocate efforts and resources ac</w:t>
      </w:r>
      <w:r w:rsidR="00793A59" w:rsidRPr="004D2F4E">
        <w:rPr>
          <w:lang w:val="en-US"/>
        </w:rPr>
        <w:t>c</w:t>
      </w:r>
      <w:r w:rsidR="009848F1" w:rsidRPr="004D2F4E">
        <w:rPr>
          <w:lang w:val="en-US"/>
        </w:rPr>
        <w:t>ordingly</w:t>
      </w:r>
      <w:r w:rsidR="00AA4229" w:rsidRPr="004D2F4E">
        <w:rPr>
          <w:lang w:val="en-US"/>
        </w:rPr>
        <w:t xml:space="preserve">. </w:t>
      </w:r>
      <w:r w:rsidR="00AA4229" w:rsidRPr="0013600D">
        <w:rPr>
          <w:lang w:val="en-US"/>
        </w:rPr>
        <w:t>Second,</w:t>
      </w:r>
      <w:r w:rsidR="001472E0" w:rsidRPr="0013600D">
        <w:rPr>
          <w:lang w:val="en-US"/>
        </w:rPr>
        <w:t xml:space="preserve"> and most important</w:t>
      </w:r>
      <w:r w:rsidR="00C649F4" w:rsidRPr="0013600D">
        <w:rPr>
          <w:lang w:val="en-US"/>
        </w:rPr>
        <w:t>ly</w:t>
      </w:r>
      <w:r w:rsidR="001472E0" w:rsidRPr="0013600D">
        <w:rPr>
          <w:lang w:val="en-US"/>
        </w:rPr>
        <w:t>,</w:t>
      </w:r>
      <w:r w:rsidR="00AA4229" w:rsidRPr="0013600D">
        <w:rPr>
          <w:lang w:val="en-US"/>
        </w:rPr>
        <w:t xml:space="preserve"> </w:t>
      </w:r>
      <w:r w:rsidR="009848F1" w:rsidRPr="0013600D">
        <w:rPr>
          <w:lang w:val="en-US"/>
        </w:rPr>
        <w:t xml:space="preserve">we hope this study </w:t>
      </w:r>
      <w:r w:rsidR="00530FA4" w:rsidRPr="0013600D">
        <w:rPr>
          <w:lang w:val="en-US"/>
        </w:rPr>
        <w:t xml:space="preserve">will be used </w:t>
      </w:r>
      <w:r w:rsidR="003D38B5" w:rsidRPr="0013600D">
        <w:rPr>
          <w:lang w:val="en-US"/>
        </w:rPr>
        <w:lastRenderedPageBreak/>
        <w:t xml:space="preserve">to </w:t>
      </w:r>
      <w:r w:rsidR="00C649F4" w:rsidRPr="0013600D">
        <w:rPr>
          <w:lang w:val="en-US"/>
        </w:rPr>
        <w:t xml:space="preserve">advise and </w:t>
      </w:r>
      <w:r w:rsidR="003D38B5" w:rsidRPr="0013600D">
        <w:rPr>
          <w:lang w:val="en-US"/>
        </w:rPr>
        <w:t xml:space="preserve">advocate for </w:t>
      </w:r>
      <w:r w:rsidR="00AA4229" w:rsidRPr="0013600D">
        <w:rPr>
          <w:lang w:val="en-US"/>
        </w:rPr>
        <w:t xml:space="preserve">policy change regarding </w:t>
      </w:r>
      <w:r w:rsidR="00FA4820" w:rsidRPr="0013600D">
        <w:rPr>
          <w:lang w:val="en-US"/>
        </w:rPr>
        <w:t>police</w:t>
      </w:r>
      <w:r w:rsidR="00AA4229" w:rsidRPr="0013600D">
        <w:rPr>
          <w:lang w:val="en-US"/>
        </w:rPr>
        <w:t xml:space="preserve"> responses to </w:t>
      </w:r>
      <w:r w:rsidR="00F02219" w:rsidRPr="0013600D">
        <w:rPr>
          <w:lang w:val="en-US"/>
        </w:rPr>
        <w:t>civil unrest</w:t>
      </w:r>
      <w:r w:rsidR="001472E0" w:rsidRPr="0013600D">
        <w:rPr>
          <w:lang w:val="en-US"/>
        </w:rPr>
        <w:t xml:space="preserve">: </w:t>
      </w:r>
      <w:r w:rsidR="002A2497" w:rsidRPr="0013600D">
        <w:rPr>
          <w:lang w:val="en-US"/>
        </w:rPr>
        <w:t>authorities in Chile and worldwide must</w:t>
      </w:r>
      <w:r w:rsidR="001472E0" w:rsidRPr="0013600D">
        <w:rPr>
          <w:lang w:val="en-US"/>
        </w:rPr>
        <w:t xml:space="preserve"> act now</w:t>
      </w:r>
      <w:r w:rsidR="00F02219" w:rsidRPr="0013600D">
        <w:rPr>
          <w:lang w:val="en-US"/>
        </w:rPr>
        <w:t xml:space="preserve"> to </w:t>
      </w:r>
      <w:r w:rsidR="001078AD" w:rsidRPr="0013600D">
        <w:rPr>
          <w:lang w:val="en-US"/>
        </w:rPr>
        <w:t>reduce</w:t>
      </w:r>
      <w:r w:rsidR="00F02219" w:rsidRPr="0013600D">
        <w:rPr>
          <w:lang w:val="en-US"/>
        </w:rPr>
        <w:t xml:space="preserve"> the broader </w:t>
      </w:r>
      <w:r w:rsidR="00447B2A" w:rsidRPr="0013600D">
        <w:rPr>
          <w:lang w:val="en-US"/>
        </w:rPr>
        <w:t xml:space="preserve">negative </w:t>
      </w:r>
      <w:r w:rsidR="00F02219" w:rsidRPr="0013600D">
        <w:rPr>
          <w:lang w:val="en-US"/>
        </w:rPr>
        <w:t>health effects of social protest</w:t>
      </w:r>
      <w:r w:rsidR="009848F1" w:rsidRPr="0013600D">
        <w:rPr>
          <w:lang w:val="en-US"/>
        </w:rPr>
        <w:t>s</w:t>
      </w:r>
      <w:r w:rsidR="001472E0" w:rsidRPr="0013600D">
        <w:rPr>
          <w:lang w:val="en-US"/>
        </w:rPr>
        <w:t xml:space="preserve">. </w:t>
      </w:r>
    </w:p>
    <w:p w14:paraId="30FBDBAC" w14:textId="77777777" w:rsidR="00893457" w:rsidRPr="0013600D" w:rsidRDefault="00893457" w:rsidP="00711C17">
      <w:pPr>
        <w:spacing w:line="480" w:lineRule="auto"/>
        <w:jc w:val="both"/>
        <w:rPr>
          <w:i/>
          <w:iCs/>
          <w:lang w:val="en-US"/>
        </w:rPr>
      </w:pPr>
      <w:r w:rsidRPr="0013600D">
        <w:rPr>
          <w:i/>
          <w:iCs/>
          <w:lang w:val="en-US"/>
        </w:rPr>
        <w:t>Limitations</w:t>
      </w:r>
    </w:p>
    <w:p w14:paraId="1D44641D" w14:textId="2F2529A8" w:rsidR="006509EA" w:rsidRPr="0013600D" w:rsidRDefault="009848F1" w:rsidP="00711C17">
      <w:pPr>
        <w:spacing w:line="480" w:lineRule="auto"/>
        <w:ind w:firstLine="720"/>
        <w:jc w:val="both"/>
        <w:rPr>
          <w:lang w:val="en-US"/>
        </w:rPr>
      </w:pPr>
      <w:r w:rsidRPr="0013600D">
        <w:rPr>
          <w:lang w:val="en-US"/>
        </w:rPr>
        <w:t>The results of this study should be see</w:t>
      </w:r>
      <w:r w:rsidR="00530FA4" w:rsidRPr="0013600D">
        <w:rPr>
          <w:lang w:val="en-US"/>
        </w:rPr>
        <w:t>n</w:t>
      </w:r>
      <w:r w:rsidRPr="0013600D">
        <w:rPr>
          <w:lang w:val="en-US"/>
        </w:rPr>
        <w:t xml:space="preserve"> in light of the following </w:t>
      </w:r>
      <w:r w:rsidR="00893457" w:rsidRPr="0013600D">
        <w:rPr>
          <w:lang w:val="en-US"/>
        </w:rPr>
        <w:t xml:space="preserve">limitations. The first and perhaps most </w:t>
      </w:r>
      <w:r w:rsidR="002A2497" w:rsidRPr="0013600D">
        <w:rPr>
          <w:lang w:val="en-US"/>
        </w:rPr>
        <w:t xml:space="preserve">crucial </w:t>
      </w:r>
      <w:r w:rsidR="00893457" w:rsidRPr="0013600D">
        <w:rPr>
          <w:lang w:val="en-US"/>
        </w:rPr>
        <w:t xml:space="preserve">limitation was the difficulty </w:t>
      </w:r>
      <w:r w:rsidR="00530FA4" w:rsidRPr="0013600D">
        <w:rPr>
          <w:lang w:val="en-US"/>
        </w:rPr>
        <w:t xml:space="preserve">in </w:t>
      </w:r>
      <w:r w:rsidR="00893457" w:rsidRPr="0013600D">
        <w:rPr>
          <w:lang w:val="en-US"/>
        </w:rPr>
        <w:t>obtaining hospital data</w:t>
      </w:r>
      <w:r w:rsidR="006509EA" w:rsidRPr="0013600D">
        <w:rPr>
          <w:lang w:val="en-US"/>
        </w:rPr>
        <w:t xml:space="preserve"> from private institutions near the focal point of the protests</w:t>
      </w:r>
      <w:r w:rsidR="00893457" w:rsidRPr="0013600D">
        <w:rPr>
          <w:lang w:val="en-US"/>
        </w:rPr>
        <w:t>.</w:t>
      </w:r>
      <w:r w:rsidR="006509EA" w:rsidRPr="0013600D">
        <w:rPr>
          <w:lang w:val="en-US"/>
        </w:rPr>
        <w:t xml:space="preserve"> </w:t>
      </w:r>
      <w:r w:rsidR="006509EA" w:rsidRPr="004D2F4E">
        <w:rPr>
          <w:lang w:val="en-US"/>
        </w:rPr>
        <w:t xml:space="preserve">Although </w:t>
      </w:r>
      <w:r w:rsidR="00E54137" w:rsidRPr="004D2F4E">
        <w:rPr>
          <w:lang w:val="en-US"/>
        </w:rPr>
        <w:t>around</w:t>
      </w:r>
      <w:r w:rsidR="00D51BF3" w:rsidRPr="004D2F4E">
        <w:rPr>
          <w:lang w:val="en-US"/>
        </w:rPr>
        <w:t xml:space="preserve"> </w:t>
      </w:r>
      <w:r w:rsidR="004D2F4E">
        <w:rPr>
          <w:lang w:val="en-US"/>
        </w:rPr>
        <w:t>75</w:t>
      </w:r>
      <w:r w:rsidR="006509EA" w:rsidRPr="004D2F4E">
        <w:rPr>
          <w:lang w:val="en-US"/>
        </w:rPr>
        <w:t xml:space="preserve">% </w:t>
      </w:r>
      <w:r w:rsidR="007673ED" w:rsidRPr="004D2F4E">
        <w:rPr>
          <w:lang w:val="en-US"/>
        </w:rPr>
        <w:t xml:space="preserve">of </w:t>
      </w:r>
      <w:r w:rsidR="00D51BF3" w:rsidRPr="004D2F4E">
        <w:rPr>
          <w:lang w:val="en-US"/>
        </w:rPr>
        <w:t xml:space="preserve">the </w:t>
      </w:r>
      <w:r w:rsidR="007673ED" w:rsidRPr="004D2F4E">
        <w:rPr>
          <w:lang w:val="en-US"/>
        </w:rPr>
        <w:t xml:space="preserve">Chilean population </w:t>
      </w:r>
      <w:r w:rsidR="006509EA" w:rsidRPr="004D2F4E">
        <w:rPr>
          <w:lang w:val="en-US"/>
        </w:rPr>
        <w:t>have public health insurance</w:t>
      </w:r>
      <w:r w:rsidR="007673ED" w:rsidRPr="004D2F4E">
        <w:rPr>
          <w:lang w:val="en-US"/>
        </w:rPr>
        <w:t xml:space="preserve"> </w:t>
      </w:r>
      <w:r w:rsidR="00D51BF3" w:rsidRPr="00845F81">
        <w:fldChar w:fldCharType="begin"/>
      </w:r>
      <w:r w:rsidR="00793A59" w:rsidRPr="004D2F4E">
        <w:rPr>
          <w:lang w:val="en-US"/>
        </w:rPr>
        <w:instrText xml:space="preserve"> ADDIN EN.CITE &lt;EndNote&gt;&lt;Cite&gt;&lt;Author&gt;Fondo Nacional de Salud [FONASA]&lt;/Author&gt;&lt;Year&gt;2020&lt;/Year&gt;&lt;RecNum&gt;57&lt;/RecNum&gt;&lt;DisplayText&gt;(49)&lt;/DisplayText&gt;&lt;record&gt;&lt;rec-number&gt;57&lt;/rec-number&gt;&lt;foreign-keys&gt;&lt;key app="EN" db-id="29zseaxacpxtd5esttl5ptxbp9ffvfp00vav" timestamp="1610670222"&gt;57&lt;/key&gt;&lt;/foreign-keys&gt;&lt;ref-type name="Web Page"&gt;12&lt;/ref-type&gt;&lt;contributors&gt;&lt;authors&gt;&lt;author&gt;Fondo Nacional de Salud [FONASA],&lt;/author&gt;&lt;/authors&gt;&lt;/contributors&gt;&lt;titles&gt;&lt;title&gt;Caracterización sociodemográfica y socioeconómica en la población asegurada inscrita&lt;/title&gt;&lt;/titles&gt;&lt;number&gt;January 13, 2021&lt;/number&gt;&lt;dates&gt;&lt;year&gt;2020&lt;/year&gt;&lt;/dates&gt;&lt;pub-location&gt;Santiago, Chile&lt;/pub-location&gt;&lt;urls&gt;&lt;related-urls&gt;&lt;url&gt;https://www.fonasa.cl/sites/fonasa/adjuntos/Informe_caracterizacion_poblacion_asegurada&lt;/url&gt;&lt;/related-urls&gt;&lt;/urls&gt;&lt;/record&gt;&lt;/Cite&gt;&lt;/EndNote&gt;</w:instrText>
      </w:r>
      <w:r w:rsidR="00D51BF3" w:rsidRPr="00845F81">
        <w:fldChar w:fldCharType="separate"/>
      </w:r>
      <w:r w:rsidR="00793A59" w:rsidRPr="004D2F4E">
        <w:rPr>
          <w:noProof/>
          <w:lang w:val="en-US"/>
        </w:rPr>
        <w:t>(49)</w:t>
      </w:r>
      <w:r w:rsidR="00D51BF3" w:rsidRPr="00845F81">
        <w:fldChar w:fldCharType="end"/>
      </w:r>
      <w:r w:rsidR="00D51BF3" w:rsidRPr="004D2F4E">
        <w:rPr>
          <w:lang w:val="en-US"/>
        </w:rPr>
        <w:t xml:space="preserve"> </w:t>
      </w:r>
      <w:r w:rsidR="006509EA" w:rsidRPr="004D2F4E">
        <w:rPr>
          <w:lang w:val="en-US"/>
        </w:rPr>
        <w:t xml:space="preserve">and likely use the public health system, there </w:t>
      </w:r>
      <w:r w:rsidR="00A100B1" w:rsidRPr="004D2F4E">
        <w:rPr>
          <w:lang w:val="en-US"/>
        </w:rPr>
        <w:t xml:space="preserve">was a still </w:t>
      </w:r>
      <w:r w:rsidR="006509EA" w:rsidRPr="004D2F4E">
        <w:rPr>
          <w:lang w:val="en-US"/>
        </w:rPr>
        <w:t>fraction of</w:t>
      </w:r>
      <w:r w:rsidR="00A100B1" w:rsidRPr="004D2F4E">
        <w:rPr>
          <w:lang w:val="en-US"/>
        </w:rPr>
        <w:t xml:space="preserve"> the population </w:t>
      </w:r>
      <w:r w:rsidR="006509EA" w:rsidRPr="004D2F4E">
        <w:rPr>
          <w:lang w:val="en-US"/>
        </w:rPr>
        <w:t>that</w:t>
      </w:r>
      <w:r w:rsidR="00A100B1" w:rsidRPr="004D2F4E">
        <w:rPr>
          <w:lang w:val="en-US"/>
        </w:rPr>
        <w:t xml:space="preserve"> was</w:t>
      </w:r>
      <w:r w:rsidR="00BD509B" w:rsidRPr="004D2F4E">
        <w:rPr>
          <w:lang w:val="en-US"/>
        </w:rPr>
        <w:t xml:space="preserve"> </w:t>
      </w:r>
      <w:r w:rsidR="006509EA" w:rsidRPr="004D2F4E">
        <w:rPr>
          <w:lang w:val="en-US"/>
        </w:rPr>
        <w:t xml:space="preserve">not </w:t>
      </w:r>
      <w:r w:rsidR="00A100B1" w:rsidRPr="004D2F4E">
        <w:rPr>
          <w:lang w:val="en-US"/>
        </w:rPr>
        <w:t>included</w:t>
      </w:r>
      <w:r w:rsidR="006509EA" w:rsidRPr="004D2F4E">
        <w:rPr>
          <w:lang w:val="en-US"/>
        </w:rPr>
        <w:t xml:space="preserve"> in our study. </w:t>
      </w:r>
      <w:r w:rsidR="006509EA" w:rsidRPr="0013600D">
        <w:rPr>
          <w:lang w:val="en-US"/>
        </w:rPr>
        <w:t xml:space="preserve">In addition, the degree of detail </w:t>
      </w:r>
      <w:r w:rsidR="00530FA4" w:rsidRPr="0013600D">
        <w:rPr>
          <w:lang w:val="en-US"/>
        </w:rPr>
        <w:t>for</w:t>
      </w:r>
      <w:r w:rsidR="006509EA" w:rsidRPr="0013600D">
        <w:rPr>
          <w:lang w:val="en-US"/>
        </w:rPr>
        <w:t xml:space="preserve"> emergency data in Chile is far from being ideal. We were only able to use </w:t>
      </w:r>
      <w:r w:rsidR="00F5171D" w:rsidRPr="0013600D">
        <w:rPr>
          <w:lang w:val="en-US"/>
        </w:rPr>
        <w:t>the</w:t>
      </w:r>
      <w:r w:rsidR="006509EA" w:rsidRPr="0013600D">
        <w:rPr>
          <w:lang w:val="en-US"/>
        </w:rPr>
        <w:t xml:space="preserve"> </w:t>
      </w:r>
      <w:r w:rsidR="00A100B1" w:rsidRPr="0013600D">
        <w:rPr>
          <w:lang w:val="en-US"/>
        </w:rPr>
        <w:t xml:space="preserve">grouped </w:t>
      </w:r>
      <w:r w:rsidR="006509EA" w:rsidRPr="0013600D">
        <w:rPr>
          <w:lang w:val="en-US"/>
        </w:rPr>
        <w:t xml:space="preserve">primary cause of admission; thus, contributory causes were not explored in the study. </w:t>
      </w:r>
      <w:r w:rsidR="002D22FD" w:rsidRPr="0013600D">
        <w:rPr>
          <w:lang w:val="en-US"/>
        </w:rPr>
        <w:t xml:space="preserve">Finally, </w:t>
      </w:r>
      <w:r w:rsidR="00793A59" w:rsidRPr="0013600D">
        <w:rPr>
          <w:lang w:val="en-US"/>
        </w:rPr>
        <w:t xml:space="preserve">the </w:t>
      </w:r>
      <w:r w:rsidR="00222CE1" w:rsidRPr="0013600D">
        <w:rPr>
          <w:lang w:val="en-US"/>
        </w:rPr>
        <w:t>precision of our main</w:t>
      </w:r>
      <w:r w:rsidR="002D22FD" w:rsidRPr="0013600D">
        <w:rPr>
          <w:lang w:val="en-US"/>
        </w:rPr>
        <w:t xml:space="preserve"> results </w:t>
      </w:r>
      <w:r w:rsidR="00222CE1" w:rsidRPr="0013600D">
        <w:rPr>
          <w:lang w:val="en-US"/>
        </w:rPr>
        <w:t>w</w:t>
      </w:r>
      <w:r w:rsidR="00CB3A0C" w:rsidRPr="0013600D">
        <w:rPr>
          <w:lang w:val="en-US"/>
        </w:rPr>
        <w:t>as</w:t>
      </w:r>
      <w:r w:rsidR="00222CE1" w:rsidRPr="0013600D">
        <w:rPr>
          <w:lang w:val="en-US"/>
        </w:rPr>
        <w:t xml:space="preserve"> fairly poor, limiting our po</w:t>
      </w:r>
      <w:r w:rsidR="00D66BC7" w:rsidRPr="0013600D">
        <w:rPr>
          <w:lang w:val="en-US"/>
        </w:rPr>
        <w:t>s</w:t>
      </w:r>
      <w:r w:rsidR="00222CE1" w:rsidRPr="0013600D">
        <w:rPr>
          <w:lang w:val="en-US"/>
        </w:rPr>
        <w:t>sibilities to generate robust conclusions on effect estimates for trauma and respiratory consultations. This is largely because the Bayesian structural tim</w:t>
      </w:r>
      <w:r w:rsidR="00793A59" w:rsidRPr="0013600D">
        <w:rPr>
          <w:lang w:val="en-US"/>
        </w:rPr>
        <w:t>e</w:t>
      </w:r>
      <w:r w:rsidR="00222CE1" w:rsidRPr="0013600D">
        <w:rPr>
          <w:lang w:val="en-US"/>
        </w:rPr>
        <w:t xml:space="preserve">-series model is a fairly conservative approach as </w:t>
      </w:r>
      <w:r w:rsidR="00793A59" w:rsidRPr="0013600D">
        <w:rPr>
          <w:lang w:val="en-US"/>
        </w:rPr>
        <w:t xml:space="preserve">a </w:t>
      </w:r>
      <w:r w:rsidR="00222CE1" w:rsidRPr="0013600D">
        <w:rPr>
          <w:lang w:val="en-US"/>
        </w:rPr>
        <w:t xml:space="preserve">consequence of its flexibility. </w:t>
      </w:r>
      <w:r w:rsidR="00D66BC7" w:rsidRPr="0013600D">
        <w:rPr>
          <w:lang w:val="en-US"/>
        </w:rPr>
        <w:t>However, the most consistent results using a more traditional difference-in-difference model</w:t>
      </w:r>
      <w:r w:rsidR="00222CE1" w:rsidRPr="0013600D">
        <w:rPr>
          <w:lang w:val="en-US"/>
        </w:rPr>
        <w:t xml:space="preserve"> give us confidence in our interpretation and final conclusions.</w:t>
      </w:r>
    </w:p>
    <w:p w14:paraId="3A9BD5A6" w14:textId="32D0D590" w:rsidR="00E15B8C" w:rsidRPr="00845F81" w:rsidRDefault="00E15B8C" w:rsidP="00711C17">
      <w:pPr>
        <w:pStyle w:val="Ttulo1"/>
        <w:spacing w:line="480" w:lineRule="auto"/>
        <w:rPr>
          <w:rFonts w:ascii="Times New Roman" w:hAnsi="Times New Roman" w:cs="Times New Roman"/>
          <w:b/>
          <w:bCs/>
          <w:color w:val="auto"/>
          <w:sz w:val="24"/>
          <w:szCs w:val="24"/>
        </w:rPr>
      </w:pPr>
      <w:r w:rsidRPr="00845F81">
        <w:rPr>
          <w:rFonts w:ascii="Times New Roman" w:hAnsi="Times New Roman" w:cs="Times New Roman"/>
          <w:b/>
          <w:bCs/>
          <w:color w:val="auto"/>
          <w:sz w:val="24"/>
          <w:szCs w:val="24"/>
        </w:rPr>
        <w:t>Conclusions</w:t>
      </w:r>
    </w:p>
    <w:p w14:paraId="27BCF5EC" w14:textId="6CEBE2A9" w:rsidR="00716620" w:rsidRPr="0013600D" w:rsidRDefault="00F5171D" w:rsidP="00711C17">
      <w:pPr>
        <w:spacing w:line="480" w:lineRule="auto"/>
        <w:ind w:firstLine="720"/>
        <w:rPr>
          <w:lang w:val="en-US"/>
        </w:rPr>
      </w:pPr>
      <w:r w:rsidRPr="0013600D">
        <w:rPr>
          <w:lang w:val="en-US"/>
        </w:rPr>
        <w:t xml:space="preserve">The </w:t>
      </w:r>
      <w:r w:rsidR="00F32E72" w:rsidRPr="0013600D">
        <w:rPr>
          <w:lang w:val="en-US"/>
        </w:rPr>
        <w:t xml:space="preserve">October 2019 Chilean protests </w:t>
      </w:r>
      <w:r w:rsidR="00E804FD" w:rsidRPr="0013600D">
        <w:rPr>
          <w:lang w:val="en-US"/>
        </w:rPr>
        <w:t xml:space="preserve">appear </w:t>
      </w:r>
      <w:r w:rsidRPr="0013600D">
        <w:rPr>
          <w:lang w:val="en-US"/>
        </w:rPr>
        <w:t xml:space="preserve">to </w:t>
      </w:r>
      <w:r w:rsidR="00F32E72" w:rsidRPr="0013600D">
        <w:rPr>
          <w:lang w:val="en-US"/>
        </w:rPr>
        <w:t xml:space="preserve">affect </w:t>
      </w:r>
      <w:r w:rsidRPr="0013600D">
        <w:rPr>
          <w:lang w:val="en-US"/>
        </w:rPr>
        <w:t xml:space="preserve">the use of </w:t>
      </w:r>
      <w:r w:rsidR="00F32E72" w:rsidRPr="0013600D">
        <w:rPr>
          <w:lang w:val="en-US"/>
        </w:rPr>
        <w:t>emergency health system services</w:t>
      </w:r>
      <w:r w:rsidRPr="0013600D">
        <w:rPr>
          <w:lang w:val="en-US"/>
        </w:rPr>
        <w:t xml:space="preserve"> by lowering the number of consultations due to trauma and respiratory causes, </w:t>
      </w:r>
      <w:r w:rsidR="00E804FD" w:rsidRPr="0013600D">
        <w:rPr>
          <w:lang w:val="en-US"/>
        </w:rPr>
        <w:t>while</w:t>
      </w:r>
      <w:r w:rsidRPr="0013600D">
        <w:rPr>
          <w:lang w:val="en-US"/>
        </w:rPr>
        <w:t xml:space="preserve"> increasing the proportion of </w:t>
      </w:r>
      <w:r w:rsidR="00793A59" w:rsidRPr="0013600D">
        <w:rPr>
          <w:lang w:val="en-US"/>
        </w:rPr>
        <w:t>ho</w:t>
      </w:r>
      <w:r w:rsidR="00E54137" w:rsidRPr="0013600D">
        <w:rPr>
          <w:lang w:val="en-US"/>
        </w:rPr>
        <w:t>s</w:t>
      </w:r>
      <w:r w:rsidR="00793A59" w:rsidRPr="0013600D">
        <w:rPr>
          <w:lang w:val="en-US"/>
        </w:rPr>
        <w:t>pitalizations</w:t>
      </w:r>
      <w:r w:rsidRPr="0013600D">
        <w:rPr>
          <w:lang w:val="en-US"/>
        </w:rPr>
        <w:t xml:space="preserve"> among admitted patients.</w:t>
      </w:r>
      <w:r w:rsidR="00F32E72" w:rsidRPr="0013600D">
        <w:rPr>
          <w:lang w:val="en-US"/>
        </w:rPr>
        <w:t xml:space="preserve"> It is necessary to implement policy changes regarding law enforcement action</w:t>
      </w:r>
      <w:r w:rsidRPr="0013600D">
        <w:rPr>
          <w:lang w:val="en-US"/>
        </w:rPr>
        <w:t xml:space="preserve">s and </w:t>
      </w:r>
      <w:r w:rsidR="00793A59" w:rsidRPr="0013600D">
        <w:rPr>
          <w:lang w:val="en-US"/>
        </w:rPr>
        <w:t xml:space="preserve">the </w:t>
      </w:r>
      <w:r w:rsidRPr="0013600D">
        <w:rPr>
          <w:lang w:val="en-US"/>
        </w:rPr>
        <w:t>use of cr</w:t>
      </w:r>
      <w:r w:rsidR="00222CE1" w:rsidRPr="0013600D">
        <w:rPr>
          <w:lang w:val="en-US"/>
        </w:rPr>
        <w:t>o</w:t>
      </w:r>
      <w:r w:rsidRPr="0013600D">
        <w:rPr>
          <w:lang w:val="en-US"/>
        </w:rPr>
        <w:t xml:space="preserve">wd control measures during </w:t>
      </w:r>
      <w:r w:rsidR="00F32E72" w:rsidRPr="0013600D">
        <w:rPr>
          <w:lang w:val="en-US"/>
        </w:rPr>
        <w:t xml:space="preserve">civil unrest in order to avoid </w:t>
      </w:r>
      <w:r w:rsidRPr="0013600D">
        <w:rPr>
          <w:lang w:val="en-US"/>
        </w:rPr>
        <w:t>negative</w:t>
      </w:r>
      <w:r w:rsidR="00F32E72" w:rsidRPr="0013600D">
        <w:rPr>
          <w:lang w:val="en-US"/>
        </w:rPr>
        <w:t xml:space="preserve"> effects o</w:t>
      </w:r>
      <w:r w:rsidRPr="0013600D">
        <w:rPr>
          <w:lang w:val="en-US"/>
        </w:rPr>
        <w:t>n</w:t>
      </w:r>
      <w:r w:rsidR="00F32E72" w:rsidRPr="0013600D">
        <w:rPr>
          <w:lang w:val="en-US"/>
        </w:rPr>
        <w:t xml:space="preserve"> population health.</w:t>
      </w:r>
    </w:p>
    <w:p w14:paraId="7FD42155" w14:textId="30634EA7" w:rsidR="00793A59" w:rsidRPr="0013600D" w:rsidRDefault="00793A59">
      <w:pPr>
        <w:rPr>
          <w:rFonts w:eastAsiaTheme="majorEastAsia"/>
          <w:b/>
          <w:bCs/>
          <w:lang w:val="en-US"/>
        </w:rPr>
      </w:pPr>
    </w:p>
    <w:p w14:paraId="1A95082F" w14:textId="1C0804FB" w:rsidR="00F231D4" w:rsidRPr="00615D5E" w:rsidRDefault="00F231D4" w:rsidP="00615D5E">
      <w:pPr>
        <w:pStyle w:val="Ttulo1"/>
        <w:spacing w:line="480" w:lineRule="auto"/>
        <w:jc w:val="both"/>
        <w:rPr>
          <w:rFonts w:ascii="Times New Roman" w:hAnsi="Times New Roman" w:cs="Times New Roman"/>
          <w:b/>
          <w:bCs/>
          <w:color w:val="auto"/>
          <w:sz w:val="24"/>
          <w:szCs w:val="24"/>
        </w:rPr>
      </w:pPr>
      <w:r w:rsidRPr="00615D5E">
        <w:rPr>
          <w:rFonts w:ascii="Times New Roman" w:hAnsi="Times New Roman" w:cs="Times New Roman"/>
          <w:b/>
          <w:bCs/>
          <w:color w:val="auto"/>
          <w:sz w:val="24"/>
          <w:szCs w:val="24"/>
        </w:rPr>
        <w:lastRenderedPageBreak/>
        <w:t>References</w:t>
      </w:r>
    </w:p>
    <w:p w14:paraId="304C7D46" w14:textId="77777777" w:rsidR="00793A59" w:rsidRPr="00615D5E" w:rsidRDefault="00D51BF3"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noProof w:val="0"/>
          <w:color w:val="212121"/>
          <w:sz w:val="24"/>
          <w:shd w:val="clear" w:color="auto" w:fill="FFFFFF"/>
        </w:rPr>
        <w:fldChar w:fldCharType="begin"/>
      </w:r>
      <w:r w:rsidRPr="00615D5E">
        <w:rPr>
          <w:rFonts w:ascii="Times New Roman" w:hAnsi="Times New Roman" w:cs="Times New Roman"/>
          <w:noProof w:val="0"/>
          <w:color w:val="212121"/>
          <w:sz w:val="24"/>
          <w:shd w:val="clear" w:color="auto" w:fill="FFFFFF"/>
        </w:rPr>
        <w:instrText xml:space="preserve"> ADDIN EN.REFLIST </w:instrText>
      </w:r>
      <w:r w:rsidRPr="00615D5E">
        <w:rPr>
          <w:rFonts w:ascii="Times New Roman" w:hAnsi="Times New Roman" w:cs="Times New Roman"/>
          <w:noProof w:val="0"/>
          <w:color w:val="212121"/>
          <w:sz w:val="24"/>
          <w:shd w:val="clear" w:color="auto" w:fill="FFFFFF"/>
        </w:rPr>
        <w:fldChar w:fldCharType="separate"/>
      </w:r>
      <w:r w:rsidR="00793A59" w:rsidRPr="00615D5E">
        <w:rPr>
          <w:rFonts w:ascii="Times New Roman" w:hAnsi="Times New Roman" w:cs="Times New Roman"/>
          <w:sz w:val="24"/>
        </w:rPr>
        <w:t>1.</w:t>
      </w:r>
      <w:r w:rsidR="00793A59" w:rsidRPr="00615D5E">
        <w:rPr>
          <w:rFonts w:ascii="Times New Roman" w:hAnsi="Times New Roman" w:cs="Times New Roman"/>
          <w:sz w:val="24"/>
        </w:rPr>
        <w:tab/>
        <w:t>Vergara L. World social science report, 2016: Challenging inequalities, pathways to a just world. Paris, France2016. p. 250-53.</w:t>
      </w:r>
    </w:p>
    <w:p w14:paraId="0E44F62A"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w:t>
      </w:r>
      <w:r w:rsidRPr="00615D5E">
        <w:rPr>
          <w:rFonts w:ascii="Times New Roman" w:hAnsi="Times New Roman" w:cs="Times New Roman"/>
          <w:sz w:val="24"/>
        </w:rPr>
        <w:tab/>
        <w:t>Berger S, Nehring H. Introduction: Towards a Global History of Social Movements. 2017. p. 1-35.</w:t>
      </w:r>
    </w:p>
    <w:p w14:paraId="1C04E1BC"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w:t>
      </w:r>
      <w:r w:rsidRPr="00615D5E">
        <w:rPr>
          <w:rFonts w:ascii="Times New Roman" w:hAnsi="Times New Roman" w:cs="Times New Roman"/>
          <w:sz w:val="24"/>
        </w:rPr>
        <w:tab/>
        <w:t>Scott J, Marshall G. A Dictionary of Sociology. 3rd ed. ed: Oxford University Press; 2009.</w:t>
      </w:r>
    </w:p>
    <w:p w14:paraId="050632F9"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w:t>
      </w:r>
      <w:r w:rsidRPr="00615D5E">
        <w:rPr>
          <w:rFonts w:ascii="Times New Roman" w:hAnsi="Times New Roman" w:cs="Times New Roman"/>
          <w:sz w:val="24"/>
        </w:rPr>
        <w:tab/>
        <w:t>Opp K-D. Theories of Political Protest and Social Movements: A Multidisciplinary Introduction, Critique, and Synthesis. 1st ed. ed. London: Routledge; 2009.</w:t>
      </w:r>
    </w:p>
    <w:p w14:paraId="29A14C35"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5.</w:t>
      </w:r>
      <w:r w:rsidRPr="00615D5E">
        <w:rPr>
          <w:rFonts w:ascii="Times New Roman" w:hAnsi="Times New Roman" w:cs="Times New Roman"/>
          <w:sz w:val="24"/>
        </w:rPr>
        <w:tab/>
        <w:t>Diani M. The Concept of Social Movement. The Sociological Review. 1992;40(1):1-25.</w:t>
      </w:r>
    </w:p>
    <w:p w14:paraId="30CAE67A" w14:textId="631F01E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6.</w:t>
      </w:r>
      <w:r w:rsidRPr="00615D5E">
        <w:rPr>
          <w:rFonts w:ascii="Times New Roman" w:hAnsi="Times New Roman" w:cs="Times New Roman"/>
          <w:sz w:val="24"/>
        </w:rPr>
        <w:tab/>
      </w:r>
      <w:bookmarkStart w:id="22" w:name="_Hlk61588020"/>
      <w:r w:rsidRPr="00615D5E">
        <w:rPr>
          <w:rFonts w:ascii="Times New Roman" w:hAnsi="Times New Roman" w:cs="Times New Roman"/>
          <w:sz w:val="24"/>
        </w:rPr>
        <w:t xml:space="preserve">Krygier </w:t>
      </w:r>
      <w:bookmarkEnd w:id="22"/>
      <w:r w:rsidRPr="00615D5E">
        <w:rPr>
          <w:rFonts w:ascii="Times New Roman" w:hAnsi="Times New Roman" w:cs="Times New Roman"/>
          <w:sz w:val="24"/>
        </w:rPr>
        <w:t xml:space="preserve">R. Chile is preparing to rewrite its constitution. Why are people still protesting? 2020, February 1 [Available from: </w:t>
      </w:r>
      <w:hyperlink r:id="rId8" w:history="1">
        <w:r w:rsidRPr="00615D5E">
          <w:rPr>
            <w:rStyle w:val="Hipervnculo"/>
            <w:rFonts w:ascii="Times New Roman" w:hAnsi="Times New Roman" w:cs="Times New Roman"/>
            <w:sz w:val="24"/>
          </w:rPr>
          <w:t>https://www.washingtonpost.com/world/the_americas/chile-is-preparing-to-rewrite-its-constitution-why-are-people-still-protesting/2020/02/01/eb7ee6b2-43cc-11ea-99c7-1dfd4241a2fe_story.html</w:t>
        </w:r>
      </w:hyperlink>
      <w:r w:rsidRPr="00615D5E">
        <w:rPr>
          <w:rFonts w:ascii="Times New Roman" w:hAnsi="Times New Roman" w:cs="Times New Roman"/>
          <w:sz w:val="24"/>
        </w:rPr>
        <w:t>.</w:t>
      </w:r>
    </w:p>
    <w:p w14:paraId="4826769A"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7.</w:t>
      </w:r>
      <w:r w:rsidRPr="00615D5E">
        <w:rPr>
          <w:rFonts w:ascii="Times New Roman" w:hAnsi="Times New Roman" w:cs="Times New Roman"/>
          <w:sz w:val="24"/>
        </w:rPr>
        <w:tab/>
      </w:r>
      <w:bookmarkStart w:id="23" w:name="_Hlk61588024"/>
      <w:r w:rsidRPr="00615D5E">
        <w:rPr>
          <w:rFonts w:ascii="Times New Roman" w:hAnsi="Times New Roman" w:cs="Times New Roman"/>
          <w:sz w:val="24"/>
        </w:rPr>
        <w:t xml:space="preserve">Johanson </w:t>
      </w:r>
      <w:bookmarkEnd w:id="23"/>
      <w:r w:rsidRPr="00615D5E">
        <w:rPr>
          <w:rFonts w:ascii="Times New Roman" w:hAnsi="Times New Roman" w:cs="Times New Roman"/>
          <w:sz w:val="24"/>
        </w:rPr>
        <w:t>M. How a $0.04 metro fare price hike sparked massive unrest in Chile. Vox2019, October 29.</w:t>
      </w:r>
    </w:p>
    <w:p w14:paraId="24812133"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8.</w:t>
      </w:r>
      <w:r w:rsidRPr="00615D5E">
        <w:rPr>
          <w:rFonts w:ascii="Times New Roman" w:hAnsi="Times New Roman" w:cs="Times New Roman"/>
          <w:sz w:val="24"/>
        </w:rPr>
        <w:tab/>
      </w:r>
      <w:bookmarkStart w:id="24" w:name="_Hlk61588028"/>
      <w:r w:rsidRPr="00615D5E">
        <w:rPr>
          <w:rFonts w:ascii="Times New Roman" w:hAnsi="Times New Roman" w:cs="Times New Roman"/>
          <w:sz w:val="24"/>
        </w:rPr>
        <w:t xml:space="preserve">Gonzalez </w:t>
      </w:r>
      <w:bookmarkEnd w:id="24"/>
      <w:r w:rsidRPr="00615D5E">
        <w:rPr>
          <w:rFonts w:ascii="Times New Roman" w:hAnsi="Times New Roman" w:cs="Times New Roman"/>
          <w:sz w:val="24"/>
        </w:rPr>
        <w:t>R, Morán CLF. The 2019–2020 Chilean protests: A first look at their causes and participants. International Journal of Sociology. 2020;50(3):227-35.</w:t>
      </w:r>
    </w:p>
    <w:p w14:paraId="61680B1E"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9.</w:t>
      </w:r>
      <w:r w:rsidRPr="00615D5E">
        <w:rPr>
          <w:rFonts w:ascii="Times New Roman" w:hAnsi="Times New Roman" w:cs="Times New Roman"/>
          <w:sz w:val="24"/>
        </w:rPr>
        <w:tab/>
      </w:r>
      <w:bookmarkStart w:id="25" w:name="_Hlk61588033"/>
      <w:r w:rsidRPr="00615D5E">
        <w:rPr>
          <w:rFonts w:ascii="Times New Roman" w:hAnsi="Times New Roman" w:cs="Times New Roman"/>
          <w:sz w:val="24"/>
        </w:rPr>
        <w:t xml:space="preserve">Somma </w:t>
      </w:r>
      <w:bookmarkEnd w:id="25"/>
      <w:r w:rsidRPr="00615D5E">
        <w:rPr>
          <w:rFonts w:ascii="Times New Roman" w:hAnsi="Times New Roman" w:cs="Times New Roman"/>
          <w:sz w:val="24"/>
        </w:rPr>
        <w:t>NM, Bargsted M, Disi Pavlic R, Medel RM. No water in the oasis: the Chilean Spring of 2019–2020. Social Movement Studies. 2020:1-8.</w:t>
      </w:r>
    </w:p>
    <w:p w14:paraId="034FFF98"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10.</w:t>
      </w:r>
      <w:r w:rsidRPr="00615D5E">
        <w:rPr>
          <w:rFonts w:ascii="Times New Roman" w:hAnsi="Times New Roman" w:cs="Times New Roman"/>
          <w:sz w:val="24"/>
        </w:rPr>
        <w:tab/>
        <w:t>Elm E, Madrid Aris E, Urrútia G. Chile: civil unrest and Cochrane Colloquium cancelled. The Lancet. 2019;394(10210).</w:t>
      </w:r>
    </w:p>
    <w:p w14:paraId="2CCAED76" w14:textId="10B5A1C3"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lastRenderedPageBreak/>
        <w:t>11.</w:t>
      </w:r>
      <w:r w:rsidRPr="00615D5E">
        <w:rPr>
          <w:rFonts w:ascii="Times New Roman" w:hAnsi="Times New Roman" w:cs="Times New Roman"/>
          <w:sz w:val="24"/>
        </w:rPr>
        <w:tab/>
        <w:t xml:space="preserve">El Mercurio. La cronología de los hechos que detonaron la crisis social y los días de estado de emergencia en el país [The chronology of the events that triggered the social crisis and the days of state of emergency in the country] Chile2019, October 25 [Available from: </w:t>
      </w:r>
      <w:hyperlink r:id="rId9" w:history="1">
        <w:r w:rsidRPr="00615D5E">
          <w:rPr>
            <w:rStyle w:val="Hipervnculo"/>
            <w:rFonts w:ascii="Times New Roman" w:hAnsi="Times New Roman" w:cs="Times New Roman"/>
            <w:sz w:val="24"/>
          </w:rPr>
          <w:t>https://www.emol.com/noticias/Nacional/2019/10/23/965179/Cronologia-Crisis-Social-Evasion-Protestas.html</w:t>
        </w:r>
      </w:hyperlink>
      <w:r w:rsidRPr="00615D5E">
        <w:rPr>
          <w:rFonts w:ascii="Times New Roman" w:hAnsi="Times New Roman" w:cs="Times New Roman"/>
          <w:sz w:val="24"/>
        </w:rPr>
        <w:t>.</w:t>
      </w:r>
    </w:p>
    <w:p w14:paraId="4D5A8750"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12.</w:t>
      </w:r>
      <w:r w:rsidRPr="00615D5E">
        <w:rPr>
          <w:rFonts w:ascii="Times New Roman" w:hAnsi="Times New Roman" w:cs="Times New Roman"/>
          <w:sz w:val="24"/>
        </w:rPr>
        <w:tab/>
        <w:t>Dangmann CR, Solberg Ø, Steffenak AKM, Høye S, Andersen PN. Health-related quality of life in young Syrian refugees recently resettled in Norway. Scand J Public Health. 2020;48(7):688-98.</w:t>
      </w:r>
    </w:p>
    <w:p w14:paraId="78EE33D5"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13.</w:t>
      </w:r>
      <w:r w:rsidRPr="00615D5E">
        <w:rPr>
          <w:rFonts w:ascii="Times New Roman" w:hAnsi="Times New Roman" w:cs="Times New Roman"/>
          <w:sz w:val="24"/>
        </w:rPr>
        <w:tab/>
        <w:t>Evans CA, Jr. Public health impact of the 1992 Los Angeles civil unrest. Public Health Rep. 1993;108(3):265-72.</w:t>
      </w:r>
    </w:p>
    <w:p w14:paraId="789B600C"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14.</w:t>
      </w:r>
      <w:r w:rsidRPr="00615D5E">
        <w:rPr>
          <w:rFonts w:ascii="Times New Roman" w:hAnsi="Times New Roman" w:cs="Times New Roman"/>
          <w:sz w:val="24"/>
        </w:rPr>
        <w:tab/>
        <w:t>Ni MY, Kim Y, McDowell I, Wong S, Qiu H, Wong IOL, et al. Mental health during and after protests, riots and revolutions: A systematic review. Australian &amp; New Zealand Journal of Psychiatry. 2020;54(3):232-43.</w:t>
      </w:r>
    </w:p>
    <w:p w14:paraId="2810CB5A"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15.</w:t>
      </w:r>
      <w:r w:rsidRPr="00615D5E">
        <w:rPr>
          <w:rFonts w:ascii="Times New Roman" w:hAnsi="Times New Roman" w:cs="Times New Roman"/>
          <w:sz w:val="24"/>
        </w:rPr>
        <w:tab/>
        <w:t>Robertson E. Venezuelan unrest increases pressure on health services. Lancet. 2014;383(9921):942.</w:t>
      </w:r>
    </w:p>
    <w:p w14:paraId="2C9079ED"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16.</w:t>
      </w:r>
      <w:r w:rsidRPr="00615D5E">
        <w:rPr>
          <w:rFonts w:ascii="Times New Roman" w:hAnsi="Times New Roman" w:cs="Times New Roman"/>
          <w:sz w:val="24"/>
        </w:rPr>
        <w:tab/>
        <w:t>The Lancet O. Hong Kong: long civil unrest with long-term consequences. Lancet Oncol. 2020;21(1):1.</w:t>
      </w:r>
    </w:p>
    <w:p w14:paraId="48696005"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17.</w:t>
      </w:r>
      <w:r w:rsidRPr="00615D5E">
        <w:rPr>
          <w:rFonts w:ascii="Times New Roman" w:hAnsi="Times New Roman" w:cs="Times New Roman"/>
          <w:sz w:val="24"/>
        </w:rPr>
        <w:tab/>
        <w:t>Rust G, Ye J, Baltrus P, Daniels E, Adesunloye B, Fryer GE. Practical barriers to timely primary care access: impact on adult use of emergency department services. Arch Intern Med. 2008;168(15):1705-10.</w:t>
      </w:r>
    </w:p>
    <w:p w14:paraId="0663EC57"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18.</w:t>
      </w:r>
      <w:r w:rsidRPr="00615D5E">
        <w:rPr>
          <w:rFonts w:ascii="Times New Roman" w:hAnsi="Times New Roman" w:cs="Times New Roman"/>
          <w:sz w:val="24"/>
        </w:rPr>
        <w:tab/>
        <w:t>Jones AP, Bentham G, Horwell C. Health service accessibility and deaths from asthma. Int J Epidemiol. 1999;28(1):101-5.</w:t>
      </w:r>
    </w:p>
    <w:p w14:paraId="24026279"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lastRenderedPageBreak/>
        <w:t>19.</w:t>
      </w:r>
      <w:r w:rsidRPr="00615D5E">
        <w:rPr>
          <w:rFonts w:ascii="Times New Roman" w:hAnsi="Times New Roman" w:cs="Times New Roman"/>
          <w:sz w:val="24"/>
        </w:rPr>
        <w:tab/>
        <w:t>Nicholl J, West J, Goodacre S, Turner J. The relationship between distance to hospital and patient mortality in emergencies: an observational study. Emergency Medicine Journal. 2007;24:665 - 8.</w:t>
      </w:r>
    </w:p>
    <w:p w14:paraId="6C1C8BE2" w14:textId="77777777" w:rsidR="00793A59" w:rsidRPr="00615D5E" w:rsidRDefault="00793A59" w:rsidP="00615D5E">
      <w:pPr>
        <w:pStyle w:val="EndNoteBibliography"/>
        <w:spacing w:after="0" w:line="480" w:lineRule="auto"/>
        <w:rPr>
          <w:rFonts w:ascii="Times New Roman" w:hAnsi="Times New Roman" w:cs="Times New Roman"/>
          <w:sz w:val="24"/>
          <w:lang w:val="es-CL"/>
        </w:rPr>
      </w:pPr>
      <w:r w:rsidRPr="00615D5E">
        <w:rPr>
          <w:rFonts w:ascii="Times New Roman" w:hAnsi="Times New Roman" w:cs="Times New Roman"/>
          <w:sz w:val="24"/>
        </w:rPr>
        <w:t>20.</w:t>
      </w:r>
      <w:r w:rsidRPr="00615D5E">
        <w:rPr>
          <w:rFonts w:ascii="Times New Roman" w:hAnsi="Times New Roman" w:cs="Times New Roman"/>
          <w:sz w:val="24"/>
        </w:rPr>
        <w:tab/>
        <w:t xml:space="preserve">Ballantyne B. Medical management of the traumatic consequences of civil unrest incidents: causation, clinical approaches, needs and advanced planning criteria. </w:t>
      </w:r>
      <w:r w:rsidRPr="00615D5E">
        <w:rPr>
          <w:rFonts w:ascii="Times New Roman" w:hAnsi="Times New Roman" w:cs="Times New Roman"/>
          <w:sz w:val="24"/>
          <w:lang w:val="es-CL"/>
        </w:rPr>
        <w:t>(1176-2551 (Print)).</w:t>
      </w:r>
    </w:p>
    <w:p w14:paraId="148AAD07"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lang w:val="es-CL"/>
        </w:rPr>
        <w:t>21.</w:t>
      </w:r>
      <w:r w:rsidRPr="00615D5E">
        <w:rPr>
          <w:rFonts w:ascii="Times New Roman" w:hAnsi="Times New Roman" w:cs="Times New Roman"/>
          <w:sz w:val="24"/>
          <w:lang w:val="es-CL"/>
        </w:rPr>
        <w:tab/>
        <w:t xml:space="preserve">Rodríguez Á, Peña S, Cavieres I, Vergara MJ, Pérez M, Campos M, et al. </w:t>
      </w:r>
      <w:r w:rsidRPr="00615D5E">
        <w:rPr>
          <w:rFonts w:ascii="Times New Roman" w:hAnsi="Times New Roman" w:cs="Times New Roman"/>
          <w:sz w:val="24"/>
        </w:rPr>
        <w:t>Ocular trauma by kinetic impact projectiles during civil unrest in Chile. Eye. 2020.</w:t>
      </w:r>
    </w:p>
    <w:p w14:paraId="12744078"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22.</w:t>
      </w:r>
      <w:r w:rsidRPr="00615D5E">
        <w:rPr>
          <w:rFonts w:ascii="Times New Roman" w:hAnsi="Times New Roman" w:cs="Times New Roman"/>
          <w:sz w:val="24"/>
        </w:rPr>
        <w:tab/>
        <w:t>Balouris CA. Rubber and plastic bullet eye injuries in Palestine. (0140-6736 (Print)).</w:t>
      </w:r>
    </w:p>
    <w:p w14:paraId="48159544"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23.</w:t>
      </w:r>
      <w:r w:rsidRPr="00615D5E">
        <w:rPr>
          <w:rFonts w:ascii="Times New Roman" w:hAnsi="Times New Roman" w:cs="Times New Roman"/>
          <w:sz w:val="24"/>
        </w:rPr>
        <w:tab/>
        <w:t>Robb Jd Fau - Matthews JG, Matthews JG. The injuries and management of riot casualties admitted to the Belfast hospital wards, August to October, 1969. (0007-1323 (Print)).</w:t>
      </w:r>
    </w:p>
    <w:p w14:paraId="0F5FB726"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24.</w:t>
      </w:r>
      <w:r w:rsidRPr="00615D5E">
        <w:rPr>
          <w:rFonts w:ascii="Times New Roman" w:hAnsi="Times New Roman" w:cs="Times New Roman"/>
          <w:sz w:val="24"/>
        </w:rPr>
        <w:tab/>
        <w:t>Sheridan SM, Whitlock RIH. Plastic baton round injuries. British Journal of Oral Surgery. 1983;21(4):259-67.</w:t>
      </w:r>
    </w:p>
    <w:p w14:paraId="529A41C7"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25.</w:t>
      </w:r>
      <w:r w:rsidRPr="00615D5E">
        <w:rPr>
          <w:rFonts w:ascii="Times New Roman" w:hAnsi="Times New Roman" w:cs="Times New Roman"/>
          <w:sz w:val="24"/>
        </w:rPr>
        <w:tab/>
        <w:t>Blain PG. Tear gases and irritant incapacitants. 1-chloroacetophenone, 2-chlorobenzylidene malononitrile and dibenz[b,f]-1,4-oxazepine. (1176-2551 (Print)).</w:t>
      </w:r>
    </w:p>
    <w:p w14:paraId="05096D4D"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26.</w:t>
      </w:r>
      <w:r w:rsidRPr="00615D5E">
        <w:rPr>
          <w:rFonts w:ascii="Times New Roman" w:hAnsi="Times New Roman" w:cs="Times New Roman"/>
          <w:sz w:val="24"/>
        </w:rPr>
        <w:tab/>
        <w:t>Arbak P, Başer I, Kumbasar ÖO, Ülger F, Kılıçaslan Z, Evyapan F. Long term effects of tear gases on respiratory system: analysis of 93 cases. ScientificWorldJournal. 2014;2014:963638-.</w:t>
      </w:r>
    </w:p>
    <w:p w14:paraId="47EDBA12"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27.</w:t>
      </w:r>
      <w:r w:rsidRPr="00615D5E">
        <w:rPr>
          <w:rFonts w:ascii="Times New Roman" w:hAnsi="Times New Roman" w:cs="Times New Roman"/>
          <w:sz w:val="24"/>
        </w:rPr>
        <w:tab/>
        <w:t>Uslu E, Ozkan G, Uyanusta Kucuk C, Onaran H, Tastan Uzunmehmetoglu CP, Ilgaz A, et al. Respiratory effects of tear gas inhalation. European Respiratory Journal. 2014;44(Suppl 58):P4958.</w:t>
      </w:r>
    </w:p>
    <w:p w14:paraId="68ED5DA4"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lastRenderedPageBreak/>
        <w:t>28.</w:t>
      </w:r>
      <w:r w:rsidRPr="00615D5E">
        <w:rPr>
          <w:rFonts w:ascii="Times New Roman" w:hAnsi="Times New Roman" w:cs="Times New Roman"/>
          <w:sz w:val="24"/>
        </w:rPr>
        <w:tab/>
        <w:t>Haar RJ, Iacopino V, Ranadive N, Weiser SD, Dandu M. Health impacts of chemical irritants used for crowd control: a systematic review of the injuries and deaths caused by tear gas and pepper spray. BMC Public Health. 2017;17(1):831.</w:t>
      </w:r>
    </w:p>
    <w:p w14:paraId="5D169836" w14:textId="729AF72F"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29.</w:t>
      </w:r>
      <w:r w:rsidRPr="00615D5E">
        <w:rPr>
          <w:rFonts w:ascii="Times New Roman" w:hAnsi="Times New Roman" w:cs="Times New Roman"/>
          <w:sz w:val="24"/>
        </w:rPr>
        <w:tab/>
        <w:t xml:space="preserve">Centers for Disease Control and Prevention. Interim document: Facts About Riot Control Agents 2018 [updated April 4, 2018. Available from: </w:t>
      </w:r>
      <w:hyperlink r:id="rId10" w:history="1">
        <w:r w:rsidRPr="00615D5E">
          <w:rPr>
            <w:rStyle w:val="Hipervnculo"/>
            <w:rFonts w:ascii="Times New Roman" w:hAnsi="Times New Roman" w:cs="Times New Roman"/>
            <w:sz w:val="24"/>
          </w:rPr>
          <w:t>https://emergency.cdc.gov/agent/riotcontrol/factsheet.asp</w:t>
        </w:r>
      </w:hyperlink>
      <w:r w:rsidRPr="00615D5E">
        <w:rPr>
          <w:rFonts w:ascii="Times New Roman" w:hAnsi="Times New Roman" w:cs="Times New Roman"/>
          <w:sz w:val="24"/>
        </w:rPr>
        <w:t>.</w:t>
      </w:r>
    </w:p>
    <w:p w14:paraId="3CC13F5A"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30.</w:t>
      </w:r>
      <w:r w:rsidRPr="00615D5E">
        <w:rPr>
          <w:rFonts w:ascii="Times New Roman" w:hAnsi="Times New Roman" w:cs="Times New Roman"/>
          <w:sz w:val="24"/>
        </w:rPr>
        <w:tab/>
        <w:t>Rothenberg C, Achanta S, Svendsen ER, Jordt S-E. Tear gas: an epidemiological and mechanistic reassessment. Annals of the New York Academy of Sciences. 2016;1378(1):96-107.</w:t>
      </w:r>
    </w:p>
    <w:p w14:paraId="05CFD073"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31.</w:t>
      </w:r>
      <w:r w:rsidRPr="00615D5E">
        <w:rPr>
          <w:rFonts w:ascii="Times New Roman" w:hAnsi="Times New Roman" w:cs="Times New Roman"/>
          <w:sz w:val="24"/>
        </w:rPr>
        <w:tab/>
        <w:t>Scott SL, Varian HR. Predicting the present with bayesian structural time series. International Journal of Mathematical Modelling and Numerical Optimisation. 2014;5(1-2):4-23.</w:t>
      </w:r>
    </w:p>
    <w:p w14:paraId="12DD15C8" w14:textId="77777777" w:rsidR="00793A59" w:rsidRPr="00615D5E" w:rsidRDefault="00793A59" w:rsidP="00615D5E">
      <w:pPr>
        <w:pStyle w:val="EndNoteBibliography"/>
        <w:spacing w:after="0" w:line="480" w:lineRule="auto"/>
        <w:rPr>
          <w:rFonts w:ascii="Times New Roman" w:hAnsi="Times New Roman" w:cs="Times New Roman"/>
          <w:sz w:val="24"/>
          <w:lang w:val="es-CL"/>
        </w:rPr>
      </w:pPr>
      <w:r w:rsidRPr="00615D5E">
        <w:rPr>
          <w:rFonts w:ascii="Times New Roman" w:hAnsi="Times New Roman" w:cs="Times New Roman"/>
          <w:sz w:val="24"/>
        </w:rPr>
        <w:t>32.</w:t>
      </w:r>
      <w:r w:rsidRPr="00615D5E">
        <w:rPr>
          <w:rFonts w:ascii="Times New Roman" w:hAnsi="Times New Roman" w:cs="Times New Roman"/>
          <w:sz w:val="24"/>
        </w:rPr>
        <w:tab/>
        <w:t xml:space="preserve">Brodersen KH, Gallusser F, Koehler J, Remy N, Scott SL. Inferring causal impact using Bayesian structural time-series models. </w:t>
      </w:r>
      <w:r w:rsidRPr="00615D5E">
        <w:rPr>
          <w:rFonts w:ascii="Times New Roman" w:hAnsi="Times New Roman" w:cs="Times New Roman"/>
          <w:sz w:val="24"/>
          <w:lang w:val="es-CL"/>
        </w:rPr>
        <w:t>Ann Appl Stat. 2015;9(1):247-74.</w:t>
      </w:r>
    </w:p>
    <w:p w14:paraId="1AD4A2CE"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lang w:val="es-CL"/>
        </w:rPr>
        <w:t>33.</w:t>
      </w:r>
      <w:r w:rsidRPr="00615D5E">
        <w:rPr>
          <w:rFonts w:ascii="Times New Roman" w:hAnsi="Times New Roman" w:cs="Times New Roman"/>
          <w:sz w:val="24"/>
          <w:lang w:val="es-CL"/>
        </w:rPr>
        <w:tab/>
        <w:t xml:space="preserve">Pinilla J, Negrín M, González-López-Valcárcel B, Vázquez-Polo F-J. </w:t>
      </w:r>
      <w:r w:rsidRPr="00615D5E">
        <w:rPr>
          <w:rFonts w:ascii="Times New Roman" w:hAnsi="Times New Roman" w:cs="Times New Roman"/>
          <w:sz w:val="24"/>
        </w:rPr>
        <w:t>Using a Bayesian Structural Time–Series Model to Infer the Causal Impact on Cigarette Sales of Partial and Total Bans on Public Smoking. Jahrbücher für Nationalökonomie und Statistik. 2018;238(5):423.</w:t>
      </w:r>
    </w:p>
    <w:p w14:paraId="3FFDABED"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34.</w:t>
      </w:r>
      <w:r w:rsidRPr="00615D5E">
        <w:rPr>
          <w:rFonts w:ascii="Times New Roman" w:hAnsi="Times New Roman" w:cs="Times New Roman"/>
          <w:sz w:val="24"/>
        </w:rPr>
        <w:tab/>
        <w:t>Harvey AC, Trimbur TM, Van Dijk HK. Trends and cycles in economic time series: A Bayesian approach. Journal of Econometrics. 2007;140(2):618-49.</w:t>
      </w:r>
    </w:p>
    <w:p w14:paraId="42F260C2"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35.</w:t>
      </w:r>
      <w:r w:rsidRPr="00615D5E">
        <w:rPr>
          <w:rFonts w:ascii="Times New Roman" w:hAnsi="Times New Roman" w:cs="Times New Roman"/>
          <w:sz w:val="24"/>
        </w:rPr>
        <w:tab/>
        <w:t>Durbin J, Koopman SJ. Time series analysis by state space methods: second edition. 2 ed. Oxford: Oxford University Press; 2012.</w:t>
      </w:r>
    </w:p>
    <w:p w14:paraId="61ACF0FC"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36.</w:t>
      </w:r>
      <w:r w:rsidRPr="00615D5E">
        <w:rPr>
          <w:rFonts w:ascii="Times New Roman" w:hAnsi="Times New Roman" w:cs="Times New Roman"/>
          <w:sz w:val="24"/>
        </w:rPr>
        <w:tab/>
        <w:t>Koopman SJ, Durbin J. Time series analysis of non-Gaussian observations based on state space models from both classical and Bayesian perspectives. (With discussion). Journal of the Royal Statistical Society Series B. 2000;62:3-56.</w:t>
      </w:r>
    </w:p>
    <w:p w14:paraId="1CF59E74"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lastRenderedPageBreak/>
        <w:t>37.</w:t>
      </w:r>
      <w:r w:rsidRPr="00615D5E">
        <w:rPr>
          <w:rFonts w:ascii="Times New Roman" w:hAnsi="Times New Roman" w:cs="Times New Roman"/>
          <w:sz w:val="24"/>
        </w:rPr>
        <w:tab/>
        <w:t>Fragoso TM, Bertoli W, Louzada F. Bayesian Model Averaging: A Systematic Review and Conceptual Classification. International Statistical Review. 2018;86(1):1-28.</w:t>
      </w:r>
    </w:p>
    <w:p w14:paraId="3D6E25FE"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38.</w:t>
      </w:r>
      <w:r w:rsidRPr="00615D5E">
        <w:rPr>
          <w:rFonts w:ascii="Times New Roman" w:hAnsi="Times New Roman" w:cs="Times New Roman"/>
          <w:sz w:val="24"/>
        </w:rPr>
        <w:tab/>
        <w:t>Kruschke JK, Liddell TM. The Bayesian New Statistics: Hypothesis testing, estimation, meta-analysis, and power analysis from a Bayesian perspective. Psychonomic Bulletin &amp; Review. 2018;25(1):178-206.</w:t>
      </w:r>
    </w:p>
    <w:p w14:paraId="336015FA" w14:textId="77777777" w:rsidR="00793A59" w:rsidRPr="00615D5E" w:rsidRDefault="00793A59" w:rsidP="00615D5E">
      <w:pPr>
        <w:pStyle w:val="EndNoteBibliography"/>
        <w:spacing w:after="0" w:line="480" w:lineRule="auto"/>
        <w:rPr>
          <w:rFonts w:ascii="Times New Roman" w:hAnsi="Times New Roman" w:cs="Times New Roman"/>
          <w:sz w:val="24"/>
          <w:lang w:val="fr-FR"/>
        </w:rPr>
      </w:pPr>
      <w:r w:rsidRPr="00615D5E">
        <w:rPr>
          <w:rFonts w:ascii="Times New Roman" w:hAnsi="Times New Roman" w:cs="Times New Roman"/>
          <w:sz w:val="24"/>
        </w:rPr>
        <w:t>39.</w:t>
      </w:r>
      <w:r w:rsidRPr="00615D5E">
        <w:rPr>
          <w:rFonts w:ascii="Times New Roman" w:hAnsi="Times New Roman" w:cs="Times New Roman"/>
          <w:sz w:val="24"/>
        </w:rPr>
        <w:tab/>
        <w:t xml:space="preserve">Ganesan K, Saraiva J, Bessa R. On the Use of Causality Inference in Designing Tariffs to Implement More Effective Behavioral Demand Response Programs. </w:t>
      </w:r>
      <w:r w:rsidRPr="00615D5E">
        <w:rPr>
          <w:rFonts w:ascii="Times New Roman" w:hAnsi="Times New Roman" w:cs="Times New Roman"/>
          <w:sz w:val="24"/>
          <w:lang w:val="fr-FR"/>
        </w:rPr>
        <w:t>Energies. 2019;12:2666.</w:t>
      </w:r>
    </w:p>
    <w:p w14:paraId="69106499"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lang w:val="fr-FR"/>
        </w:rPr>
        <w:t>40.</w:t>
      </w:r>
      <w:r w:rsidRPr="00615D5E">
        <w:rPr>
          <w:rFonts w:ascii="Times New Roman" w:hAnsi="Times New Roman" w:cs="Times New Roman"/>
          <w:sz w:val="24"/>
          <w:lang w:val="fr-FR"/>
        </w:rPr>
        <w:tab/>
        <w:t xml:space="preserve">Feder KA, Mojtabai R, Stuart EA, Musci R, Letourneau EJ. </w:t>
      </w:r>
      <w:r w:rsidRPr="00615D5E">
        <w:rPr>
          <w:rFonts w:ascii="Times New Roman" w:hAnsi="Times New Roman" w:cs="Times New Roman"/>
          <w:sz w:val="24"/>
        </w:rPr>
        <w:t>Florida's Opioid Crackdown and Mortality From Drug Overdose, Motor Vehicle Crashes, and Suicide: A Bayesian Interrupted Time-Series Analysis. Am J Epidemiol. 2020;189(9):885-93.</w:t>
      </w:r>
    </w:p>
    <w:p w14:paraId="41E17CDD"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41.</w:t>
      </w:r>
      <w:r w:rsidRPr="00615D5E">
        <w:rPr>
          <w:rFonts w:ascii="Times New Roman" w:hAnsi="Times New Roman" w:cs="Times New Roman"/>
          <w:sz w:val="24"/>
        </w:rPr>
        <w:tab/>
        <w:t>Driscoll J, Kraay AC. Consistent covariance matrix estimation with spatially dependent data. Rev Econ Stat. 1998;80:549-60.</w:t>
      </w:r>
    </w:p>
    <w:p w14:paraId="02C0E199"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42.</w:t>
      </w:r>
      <w:r w:rsidRPr="00615D5E">
        <w:rPr>
          <w:rFonts w:ascii="Times New Roman" w:hAnsi="Times New Roman" w:cs="Times New Roman"/>
          <w:sz w:val="24"/>
        </w:rPr>
        <w:tab/>
        <w:t>Hoechle D. Robust Standard Errors for Panel Regressions With Cross-Sectional Dependence. Stata Journal. 2007;7:281-312.</w:t>
      </w:r>
    </w:p>
    <w:p w14:paraId="00C8D6A0" w14:textId="77777777" w:rsidR="00793A59" w:rsidRPr="00615D5E" w:rsidRDefault="00793A59" w:rsidP="00615D5E">
      <w:pPr>
        <w:pStyle w:val="EndNoteBibliography"/>
        <w:spacing w:after="0" w:line="480" w:lineRule="auto"/>
        <w:rPr>
          <w:rFonts w:ascii="Times New Roman" w:hAnsi="Times New Roman" w:cs="Times New Roman"/>
          <w:sz w:val="24"/>
          <w:lang w:val="es-CL"/>
        </w:rPr>
      </w:pPr>
      <w:r w:rsidRPr="00615D5E">
        <w:rPr>
          <w:rFonts w:ascii="Times New Roman" w:hAnsi="Times New Roman" w:cs="Times New Roman"/>
          <w:sz w:val="24"/>
        </w:rPr>
        <w:t>43.</w:t>
      </w:r>
      <w:r w:rsidRPr="00615D5E">
        <w:rPr>
          <w:rFonts w:ascii="Times New Roman" w:hAnsi="Times New Roman" w:cs="Times New Roman"/>
          <w:sz w:val="24"/>
        </w:rPr>
        <w:tab/>
        <w:t xml:space="preserve">StataCorp. Stata Statistical Software. In: LLC. S, editor. </w:t>
      </w:r>
      <w:r w:rsidRPr="00615D5E">
        <w:rPr>
          <w:rFonts w:ascii="Times New Roman" w:hAnsi="Times New Roman" w:cs="Times New Roman"/>
          <w:sz w:val="24"/>
          <w:lang w:val="es-CL"/>
        </w:rPr>
        <w:t>TX: College Station; 2019.</w:t>
      </w:r>
    </w:p>
    <w:p w14:paraId="57D93D01"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lang w:val="es-CL"/>
        </w:rPr>
        <w:t>44.</w:t>
      </w:r>
      <w:r w:rsidRPr="00615D5E">
        <w:rPr>
          <w:rFonts w:ascii="Times New Roman" w:hAnsi="Times New Roman" w:cs="Times New Roman"/>
          <w:sz w:val="24"/>
          <w:lang w:val="es-CL"/>
        </w:rPr>
        <w:tab/>
        <w:t xml:space="preserve">Ramos Perkis JP, Achurra Tirado P, Raykar N, Zinco Acosta A, Muñoz Alarcon C, Puyana JC, et al. </w:t>
      </w:r>
      <w:r w:rsidRPr="00615D5E">
        <w:rPr>
          <w:rFonts w:ascii="Times New Roman" w:hAnsi="Times New Roman" w:cs="Times New Roman"/>
          <w:sz w:val="24"/>
        </w:rPr>
        <w:t>Different Crises, Different Patterns of Trauma. The Impact of a Social Crisis and the COVID-19 Health Pandemic on a High Violence Area. World J Surg. 2020:1-7.</w:t>
      </w:r>
    </w:p>
    <w:p w14:paraId="1E7CC3B5" w14:textId="12E9C4A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45.</w:t>
      </w:r>
      <w:r w:rsidRPr="00615D5E">
        <w:rPr>
          <w:rFonts w:ascii="Times New Roman" w:hAnsi="Times New Roman" w:cs="Times New Roman"/>
          <w:sz w:val="24"/>
        </w:rPr>
        <w:tab/>
        <w:t xml:space="preserve">McVeigh K. Protests predicted to surge globally as Covid-19 drives unrest 2020, July, 17 [Available from: </w:t>
      </w:r>
      <w:hyperlink r:id="rId11" w:history="1">
        <w:r w:rsidRPr="00615D5E">
          <w:rPr>
            <w:rStyle w:val="Hipervnculo"/>
            <w:rFonts w:ascii="Times New Roman" w:hAnsi="Times New Roman" w:cs="Times New Roman"/>
            <w:sz w:val="24"/>
          </w:rPr>
          <w:t>https://www.theguardian.com/global-development/2020/jul/17/protests-predicted-to-surge-globally-as-covid-19-drives-unrest</w:t>
        </w:r>
      </w:hyperlink>
      <w:r w:rsidRPr="00615D5E">
        <w:rPr>
          <w:rFonts w:ascii="Times New Roman" w:hAnsi="Times New Roman" w:cs="Times New Roman"/>
          <w:sz w:val="24"/>
        </w:rPr>
        <w:t>.</w:t>
      </w:r>
    </w:p>
    <w:p w14:paraId="6CA5B5C4" w14:textId="7881A121"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lastRenderedPageBreak/>
        <w:t>46.</w:t>
      </w:r>
      <w:r w:rsidRPr="00615D5E">
        <w:rPr>
          <w:rFonts w:ascii="Times New Roman" w:hAnsi="Times New Roman" w:cs="Times New Roman"/>
          <w:sz w:val="24"/>
        </w:rPr>
        <w:tab/>
        <w:t xml:space="preserve">Institute for Economics &amp; Peace [IEP]. Global Peace Index 2020: Measuring Peace in a Complex World Sydney2020 [Available from: </w:t>
      </w:r>
      <w:hyperlink r:id="rId12" w:history="1">
        <w:r w:rsidRPr="00615D5E">
          <w:rPr>
            <w:rStyle w:val="Hipervnculo"/>
            <w:rFonts w:ascii="Times New Roman" w:hAnsi="Times New Roman" w:cs="Times New Roman"/>
            <w:sz w:val="24"/>
          </w:rPr>
          <w:t>https://visionofhumanity.org/wp-content/uploads/2020/10/GPI_2020_web.pdf</w:t>
        </w:r>
      </w:hyperlink>
      <w:r w:rsidRPr="00615D5E">
        <w:rPr>
          <w:rFonts w:ascii="Times New Roman" w:hAnsi="Times New Roman" w:cs="Times New Roman"/>
          <w:sz w:val="24"/>
        </w:rPr>
        <w:t>.</w:t>
      </w:r>
    </w:p>
    <w:p w14:paraId="0719957F" w14:textId="77777777" w:rsidR="00793A59" w:rsidRPr="00615D5E" w:rsidRDefault="00793A59" w:rsidP="00615D5E">
      <w:pPr>
        <w:pStyle w:val="EndNoteBibliography"/>
        <w:spacing w:after="0" w:line="480" w:lineRule="auto"/>
        <w:rPr>
          <w:rFonts w:ascii="Times New Roman" w:hAnsi="Times New Roman" w:cs="Times New Roman"/>
          <w:sz w:val="24"/>
        </w:rPr>
      </w:pPr>
      <w:r w:rsidRPr="00615D5E">
        <w:rPr>
          <w:rFonts w:ascii="Times New Roman" w:hAnsi="Times New Roman" w:cs="Times New Roman"/>
          <w:sz w:val="24"/>
        </w:rPr>
        <w:t>47.</w:t>
      </w:r>
      <w:r w:rsidRPr="00615D5E">
        <w:rPr>
          <w:rFonts w:ascii="Times New Roman" w:hAnsi="Times New Roman" w:cs="Times New Roman"/>
          <w:sz w:val="24"/>
        </w:rPr>
        <w:tab/>
        <w:t>Chan EYY, Hung KKC, Hung HHY, Graham CA. Use of tear gas for crowd control in Hong Kong. Lancet. 2019;394(10208):1517-8.</w:t>
      </w:r>
    </w:p>
    <w:p w14:paraId="75CB5039" w14:textId="77777777" w:rsidR="00793A59" w:rsidRPr="00615D5E" w:rsidRDefault="00793A59" w:rsidP="00615D5E">
      <w:pPr>
        <w:pStyle w:val="EndNoteBibliography"/>
        <w:spacing w:after="0" w:line="480" w:lineRule="auto"/>
        <w:rPr>
          <w:rFonts w:ascii="Times New Roman" w:hAnsi="Times New Roman" w:cs="Times New Roman"/>
          <w:sz w:val="24"/>
          <w:lang w:val="es-CL"/>
        </w:rPr>
      </w:pPr>
      <w:r w:rsidRPr="00615D5E">
        <w:rPr>
          <w:rFonts w:ascii="Times New Roman" w:hAnsi="Times New Roman" w:cs="Times New Roman"/>
          <w:sz w:val="24"/>
        </w:rPr>
        <w:t>48.</w:t>
      </w:r>
      <w:r w:rsidRPr="00615D5E">
        <w:rPr>
          <w:rFonts w:ascii="Times New Roman" w:hAnsi="Times New Roman" w:cs="Times New Roman"/>
          <w:sz w:val="24"/>
        </w:rPr>
        <w:tab/>
        <w:t xml:space="preserve">Heisler M, Hampton K, McKay D. Dangerous use of crowd-control weapons against medics and protesters in Portland, OR. </w:t>
      </w:r>
      <w:r w:rsidRPr="00615D5E">
        <w:rPr>
          <w:rFonts w:ascii="Times New Roman" w:hAnsi="Times New Roman" w:cs="Times New Roman"/>
          <w:sz w:val="24"/>
          <w:lang w:val="es-CL"/>
        </w:rPr>
        <w:t>Lancet (London, England). 2020;396(10259):e59-e60.</w:t>
      </w:r>
    </w:p>
    <w:p w14:paraId="4B75BBDB" w14:textId="62D9959C" w:rsidR="00793A59" w:rsidRPr="00615D5E" w:rsidRDefault="00793A59" w:rsidP="00615D5E">
      <w:pPr>
        <w:pStyle w:val="EndNoteBibliography"/>
        <w:spacing w:line="480" w:lineRule="auto"/>
        <w:rPr>
          <w:rFonts w:ascii="Times New Roman" w:hAnsi="Times New Roman" w:cs="Times New Roman"/>
          <w:sz w:val="24"/>
          <w:lang w:val="es-CL"/>
        </w:rPr>
      </w:pPr>
      <w:r w:rsidRPr="00615D5E">
        <w:rPr>
          <w:rFonts w:ascii="Times New Roman" w:hAnsi="Times New Roman" w:cs="Times New Roman"/>
          <w:sz w:val="24"/>
          <w:lang w:val="es-CL"/>
        </w:rPr>
        <w:t>49.</w:t>
      </w:r>
      <w:r w:rsidRPr="00615D5E">
        <w:rPr>
          <w:rFonts w:ascii="Times New Roman" w:hAnsi="Times New Roman" w:cs="Times New Roman"/>
          <w:sz w:val="24"/>
          <w:lang w:val="es-CL"/>
        </w:rPr>
        <w:tab/>
        <w:t xml:space="preserve">Fondo Nacional de Salud [FONASA]. Caracterización sociodemográfica y socioeconómica en la población asegurada inscrita Santiago, Chile2020 [Available from: </w:t>
      </w:r>
      <w:hyperlink r:id="rId13" w:history="1">
        <w:r w:rsidRPr="00615D5E">
          <w:rPr>
            <w:rStyle w:val="Hipervnculo"/>
            <w:rFonts w:ascii="Times New Roman" w:hAnsi="Times New Roman" w:cs="Times New Roman"/>
            <w:sz w:val="24"/>
            <w:lang w:val="es-CL"/>
          </w:rPr>
          <w:t>https://www.fonasa.cl/sites/fonasa/adjuntos/Informe_caracterizacion_poblacion_asegurada</w:t>
        </w:r>
      </w:hyperlink>
      <w:r w:rsidRPr="00615D5E">
        <w:rPr>
          <w:rFonts w:ascii="Times New Roman" w:hAnsi="Times New Roman" w:cs="Times New Roman"/>
          <w:sz w:val="24"/>
          <w:lang w:val="es-CL"/>
        </w:rPr>
        <w:t>.</w:t>
      </w:r>
    </w:p>
    <w:p w14:paraId="0A309496" w14:textId="77777777" w:rsidR="00F601B5" w:rsidRDefault="00D51BF3" w:rsidP="00F601B5">
      <w:pPr>
        <w:rPr>
          <w:b/>
          <w:szCs w:val="28"/>
        </w:rPr>
      </w:pPr>
      <w:r w:rsidRPr="00615D5E">
        <w:rPr>
          <w:color w:val="212121"/>
          <w:shd w:val="clear" w:color="auto" w:fill="FFFFFF"/>
        </w:rPr>
        <w:fldChar w:fldCharType="end"/>
      </w:r>
      <w:r w:rsidR="00F601B5" w:rsidRPr="00F601B5">
        <w:rPr>
          <w:b/>
          <w:szCs w:val="28"/>
        </w:rPr>
        <w:t xml:space="preserve"> </w:t>
      </w:r>
    </w:p>
    <w:p w14:paraId="42317F67" w14:textId="7CCF5D63" w:rsidR="00F601B5" w:rsidRPr="00306E8C" w:rsidRDefault="00F601B5" w:rsidP="00F601B5">
      <w:pPr>
        <w:rPr>
          <w:b/>
          <w:szCs w:val="28"/>
          <w:lang w:val="en-US"/>
        </w:rPr>
      </w:pPr>
      <w:r w:rsidRPr="0013600D">
        <w:rPr>
          <w:b/>
          <w:szCs w:val="28"/>
        </w:rPr>
        <w:br w:type="column"/>
      </w:r>
      <w:r w:rsidRPr="0013600D">
        <w:rPr>
          <w:b/>
          <w:szCs w:val="28"/>
          <w:lang w:val="en-US"/>
        </w:rPr>
        <w:lastRenderedPageBreak/>
        <w:t xml:space="preserve">Table 1. </w:t>
      </w:r>
      <w:r w:rsidR="001A5CAF">
        <w:rPr>
          <w:b/>
          <w:szCs w:val="28"/>
          <w:lang w:val="en-US"/>
        </w:rPr>
        <w:t>Median</w:t>
      </w:r>
      <w:r w:rsidRPr="00306E8C">
        <w:rPr>
          <w:b/>
          <w:szCs w:val="28"/>
          <w:lang w:val="en-US"/>
        </w:rPr>
        <w:t xml:space="preserve"> of emergency department weekly consultations and hospitalizations, </w:t>
      </w:r>
      <w:proofErr w:type="gramStart"/>
      <w:r w:rsidRPr="00306E8C">
        <w:rPr>
          <w:b/>
          <w:szCs w:val="28"/>
          <w:lang w:val="en-US"/>
        </w:rPr>
        <w:t>pre and po</w:t>
      </w:r>
      <w:r w:rsidR="00306E8C" w:rsidRPr="00306E8C">
        <w:rPr>
          <w:b/>
          <w:szCs w:val="28"/>
          <w:lang w:val="en-US"/>
        </w:rPr>
        <w:t>s</w:t>
      </w:r>
      <w:r w:rsidRPr="00306E8C">
        <w:rPr>
          <w:b/>
          <w:szCs w:val="28"/>
          <w:lang w:val="en-US"/>
        </w:rPr>
        <w:t>t Oc</w:t>
      </w:r>
      <w:r w:rsidR="00306E8C" w:rsidRPr="00306E8C">
        <w:rPr>
          <w:b/>
          <w:szCs w:val="28"/>
          <w:lang w:val="en-US"/>
        </w:rPr>
        <w:t>t</w:t>
      </w:r>
      <w:r w:rsidRPr="00306E8C">
        <w:rPr>
          <w:b/>
          <w:szCs w:val="28"/>
          <w:lang w:val="en-US"/>
        </w:rPr>
        <w:t>ober’s 2019</w:t>
      </w:r>
      <w:proofErr w:type="gramEnd"/>
      <w:r w:rsidRPr="00306E8C">
        <w:rPr>
          <w:b/>
          <w:szCs w:val="28"/>
          <w:lang w:val="en-US"/>
        </w:rPr>
        <w:t xml:space="preserve"> social protests in Chile</w:t>
      </w: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1985"/>
        <w:gridCol w:w="1843"/>
      </w:tblGrid>
      <w:tr w:rsidR="00F601B5" w:rsidRPr="00845F81" w14:paraId="73AD6394" w14:textId="77777777" w:rsidTr="00222F36">
        <w:trPr>
          <w:trHeight w:val="170"/>
        </w:trPr>
        <w:tc>
          <w:tcPr>
            <w:tcW w:w="5103" w:type="dxa"/>
            <w:tcBorders>
              <w:bottom w:val="nil"/>
            </w:tcBorders>
            <w:noWrap/>
            <w:hideMark/>
          </w:tcPr>
          <w:p w14:paraId="7FF1703A" w14:textId="77777777" w:rsidR="00F601B5" w:rsidRPr="00306E8C" w:rsidRDefault="00F601B5" w:rsidP="00222F36">
            <w:pPr>
              <w:rPr>
                <w:bCs/>
                <w:sz w:val="20"/>
                <w:szCs w:val="21"/>
                <w:lang w:val="en-US"/>
              </w:rPr>
            </w:pPr>
          </w:p>
        </w:tc>
        <w:tc>
          <w:tcPr>
            <w:tcW w:w="1985" w:type="dxa"/>
            <w:tcBorders>
              <w:bottom w:val="nil"/>
            </w:tcBorders>
            <w:hideMark/>
          </w:tcPr>
          <w:p w14:paraId="6C6B4ACB" w14:textId="77777777" w:rsidR="00F601B5" w:rsidRPr="00845F81" w:rsidRDefault="00F601B5" w:rsidP="00222F36">
            <w:pPr>
              <w:jc w:val="center"/>
              <w:rPr>
                <w:b/>
                <w:bCs/>
                <w:sz w:val="20"/>
                <w:szCs w:val="21"/>
              </w:rPr>
            </w:pPr>
            <w:r w:rsidRPr="00845F81">
              <w:rPr>
                <w:b/>
                <w:bCs/>
                <w:sz w:val="20"/>
                <w:szCs w:val="21"/>
              </w:rPr>
              <w:t>Previous to social protests</w:t>
            </w:r>
          </w:p>
        </w:tc>
        <w:tc>
          <w:tcPr>
            <w:tcW w:w="1843" w:type="dxa"/>
            <w:tcBorders>
              <w:bottom w:val="nil"/>
            </w:tcBorders>
            <w:hideMark/>
          </w:tcPr>
          <w:p w14:paraId="6B2132F9" w14:textId="77777777" w:rsidR="00F601B5" w:rsidRPr="00845F81" w:rsidRDefault="00F601B5" w:rsidP="00222F36">
            <w:pPr>
              <w:jc w:val="center"/>
              <w:rPr>
                <w:b/>
                <w:bCs/>
                <w:sz w:val="20"/>
                <w:szCs w:val="21"/>
              </w:rPr>
            </w:pPr>
            <w:r w:rsidRPr="00845F81">
              <w:rPr>
                <w:b/>
                <w:bCs/>
                <w:sz w:val="20"/>
                <w:szCs w:val="21"/>
              </w:rPr>
              <w:t>During social protests</w:t>
            </w:r>
          </w:p>
        </w:tc>
      </w:tr>
      <w:tr w:rsidR="00F601B5" w:rsidRPr="00845F81" w14:paraId="56FF0E1D" w14:textId="77777777" w:rsidTr="00222F36">
        <w:trPr>
          <w:trHeight w:val="170"/>
        </w:trPr>
        <w:tc>
          <w:tcPr>
            <w:tcW w:w="5103" w:type="dxa"/>
            <w:tcBorders>
              <w:top w:val="nil"/>
              <w:bottom w:val="single" w:sz="4" w:space="0" w:color="auto"/>
            </w:tcBorders>
            <w:hideMark/>
          </w:tcPr>
          <w:p w14:paraId="5DD21EF9" w14:textId="77777777" w:rsidR="00F601B5" w:rsidRPr="00845F81" w:rsidRDefault="00F601B5" w:rsidP="00222F36">
            <w:pPr>
              <w:rPr>
                <w:bCs/>
                <w:i/>
                <w:iCs/>
                <w:sz w:val="20"/>
                <w:szCs w:val="21"/>
              </w:rPr>
            </w:pPr>
            <w:r w:rsidRPr="00845F81">
              <w:rPr>
                <w:bCs/>
                <w:i/>
                <w:iCs/>
                <w:sz w:val="20"/>
                <w:szCs w:val="21"/>
              </w:rPr>
              <w:t> </w:t>
            </w:r>
          </w:p>
        </w:tc>
        <w:tc>
          <w:tcPr>
            <w:tcW w:w="1985" w:type="dxa"/>
            <w:tcBorders>
              <w:top w:val="nil"/>
              <w:bottom w:val="single" w:sz="4" w:space="0" w:color="auto"/>
            </w:tcBorders>
            <w:hideMark/>
          </w:tcPr>
          <w:p w14:paraId="60FB1A2F" w14:textId="77777777" w:rsidR="00F601B5" w:rsidRPr="00845F81" w:rsidRDefault="00F601B5" w:rsidP="00222F36">
            <w:pPr>
              <w:jc w:val="center"/>
              <w:rPr>
                <w:bCs/>
                <w:i/>
                <w:iCs/>
                <w:sz w:val="20"/>
                <w:szCs w:val="21"/>
              </w:rPr>
            </w:pPr>
            <w:r w:rsidRPr="00845F81">
              <w:rPr>
                <w:bCs/>
                <w:i/>
                <w:iCs/>
                <w:sz w:val="20"/>
                <w:szCs w:val="21"/>
              </w:rPr>
              <w:t>N=252</w:t>
            </w:r>
          </w:p>
        </w:tc>
        <w:tc>
          <w:tcPr>
            <w:tcW w:w="1843" w:type="dxa"/>
            <w:tcBorders>
              <w:top w:val="nil"/>
              <w:bottom w:val="single" w:sz="4" w:space="0" w:color="auto"/>
            </w:tcBorders>
            <w:hideMark/>
          </w:tcPr>
          <w:p w14:paraId="1C287436" w14:textId="77777777" w:rsidR="00F601B5" w:rsidRPr="00845F81" w:rsidRDefault="00F601B5" w:rsidP="00222F36">
            <w:pPr>
              <w:jc w:val="center"/>
              <w:rPr>
                <w:bCs/>
                <w:i/>
                <w:iCs/>
                <w:sz w:val="20"/>
                <w:szCs w:val="21"/>
              </w:rPr>
            </w:pPr>
            <w:r w:rsidRPr="00845F81">
              <w:rPr>
                <w:bCs/>
                <w:i/>
                <w:iCs/>
                <w:sz w:val="20"/>
                <w:szCs w:val="21"/>
              </w:rPr>
              <w:t>N=10</w:t>
            </w:r>
          </w:p>
        </w:tc>
      </w:tr>
      <w:tr w:rsidR="00F601B5" w:rsidRPr="00845F81" w14:paraId="1FC4740F" w14:textId="77777777" w:rsidTr="00222F36">
        <w:trPr>
          <w:trHeight w:val="170"/>
        </w:trPr>
        <w:tc>
          <w:tcPr>
            <w:tcW w:w="5103" w:type="dxa"/>
            <w:tcBorders>
              <w:top w:val="single" w:sz="4" w:space="0" w:color="auto"/>
            </w:tcBorders>
            <w:hideMark/>
          </w:tcPr>
          <w:p w14:paraId="11CD47DA" w14:textId="77777777" w:rsidR="00F601B5" w:rsidRPr="00845F81" w:rsidRDefault="00F601B5" w:rsidP="00222F36">
            <w:pPr>
              <w:rPr>
                <w:bCs/>
                <w:sz w:val="20"/>
                <w:szCs w:val="21"/>
              </w:rPr>
            </w:pPr>
            <w:r w:rsidRPr="00845F81">
              <w:rPr>
                <w:bCs/>
                <w:sz w:val="20"/>
                <w:szCs w:val="21"/>
              </w:rPr>
              <w:t xml:space="preserve">Total </w:t>
            </w:r>
            <w:r>
              <w:rPr>
                <w:bCs/>
                <w:sz w:val="20"/>
                <w:szCs w:val="21"/>
              </w:rPr>
              <w:t>c</w:t>
            </w:r>
            <w:r w:rsidRPr="00845F81">
              <w:rPr>
                <w:bCs/>
                <w:sz w:val="20"/>
                <w:szCs w:val="21"/>
              </w:rPr>
              <w:t>onsultations</w:t>
            </w:r>
          </w:p>
        </w:tc>
        <w:tc>
          <w:tcPr>
            <w:tcW w:w="1985" w:type="dxa"/>
            <w:tcBorders>
              <w:top w:val="single" w:sz="4" w:space="0" w:color="auto"/>
            </w:tcBorders>
            <w:hideMark/>
          </w:tcPr>
          <w:p w14:paraId="0B4A3D75" w14:textId="77777777" w:rsidR="00F601B5" w:rsidRPr="00845F81" w:rsidRDefault="00F601B5" w:rsidP="00222F36">
            <w:pPr>
              <w:jc w:val="center"/>
              <w:rPr>
                <w:bCs/>
                <w:sz w:val="20"/>
                <w:szCs w:val="21"/>
              </w:rPr>
            </w:pPr>
            <w:r w:rsidRPr="00845F81">
              <w:rPr>
                <w:bCs/>
                <w:sz w:val="20"/>
                <w:szCs w:val="21"/>
              </w:rPr>
              <w:t>3137 [2924;3361]</w:t>
            </w:r>
          </w:p>
        </w:tc>
        <w:tc>
          <w:tcPr>
            <w:tcW w:w="1843" w:type="dxa"/>
            <w:tcBorders>
              <w:top w:val="single" w:sz="4" w:space="0" w:color="auto"/>
            </w:tcBorders>
            <w:hideMark/>
          </w:tcPr>
          <w:p w14:paraId="3A245B04" w14:textId="77777777" w:rsidR="00F601B5" w:rsidRPr="00845F81" w:rsidRDefault="00F601B5" w:rsidP="00222F36">
            <w:pPr>
              <w:jc w:val="center"/>
              <w:rPr>
                <w:bCs/>
                <w:sz w:val="20"/>
                <w:szCs w:val="21"/>
              </w:rPr>
            </w:pPr>
            <w:r w:rsidRPr="00845F81">
              <w:rPr>
                <w:bCs/>
                <w:sz w:val="20"/>
                <w:szCs w:val="21"/>
              </w:rPr>
              <w:t>2854 [2754;2898]</w:t>
            </w:r>
          </w:p>
        </w:tc>
      </w:tr>
      <w:tr w:rsidR="00F601B5" w:rsidRPr="00845F81" w14:paraId="2BAF02D2" w14:textId="77777777" w:rsidTr="00222F36">
        <w:trPr>
          <w:trHeight w:val="170"/>
        </w:trPr>
        <w:tc>
          <w:tcPr>
            <w:tcW w:w="5103" w:type="dxa"/>
            <w:hideMark/>
          </w:tcPr>
          <w:p w14:paraId="4EA5217D" w14:textId="77777777" w:rsidR="00F601B5" w:rsidRPr="00845F81" w:rsidRDefault="00F601B5" w:rsidP="00222F36">
            <w:pPr>
              <w:rPr>
                <w:bCs/>
                <w:sz w:val="20"/>
                <w:szCs w:val="21"/>
              </w:rPr>
            </w:pPr>
            <w:r w:rsidRPr="00845F81">
              <w:rPr>
                <w:bCs/>
                <w:sz w:val="20"/>
                <w:szCs w:val="21"/>
              </w:rPr>
              <w:t xml:space="preserve">Trauma </w:t>
            </w:r>
            <w:r>
              <w:rPr>
                <w:bCs/>
                <w:sz w:val="20"/>
                <w:szCs w:val="21"/>
              </w:rPr>
              <w:t>c</w:t>
            </w:r>
            <w:r w:rsidRPr="00845F81">
              <w:rPr>
                <w:bCs/>
                <w:sz w:val="20"/>
                <w:szCs w:val="21"/>
              </w:rPr>
              <w:t>onsultations</w:t>
            </w:r>
          </w:p>
        </w:tc>
        <w:tc>
          <w:tcPr>
            <w:tcW w:w="1985" w:type="dxa"/>
            <w:hideMark/>
          </w:tcPr>
          <w:p w14:paraId="3002A189" w14:textId="77777777" w:rsidR="00F601B5" w:rsidRPr="00845F81" w:rsidRDefault="00F601B5" w:rsidP="00222F36">
            <w:pPr>
              <w:jc w:val="center"/>
              <w:rPr>
                <w:bCs/>
                <w:sz w:val="20"/>
                <w:szCs w:val="21"/>
              </w:rPr>
            </w:pPr>
            <w:r w:rsidRPr="00845F81">
              <w:rPr>
                <w:bCs/>
                <w:sz w:val="20"/>
                <w:szCs w:val="21"/>
              </w:rPr>
              <w:t>802 [728;888]</w:t>
            </w:r>
          </w:p>
        </w:tc>
        <w:tc>
          <w:tcPr>
            <w:tcW w:w="1843" w:type="dxa"/>
            <w:hideMark/>
          </w:tcPr>
          <w:p w14:paraId="6FFBD889" w14:textId="77777777" w:rsidR="00F601B5" w:rsidRPr="00845F81" w:rsidRDefault="00F601B5" w:rsidP="00222F36">
            <w:pPr>
              <w:jc w:val="center"/>
              <w:rPr>
                <w:bCs/>
                <w:sz w:val="20"/>
                <w:szCs w:val="21"/>
              </w:rPr>
            </w:pPr>
            <w:r w:rsidRPr="00845F81">
              <w:rPr>
                <w:bCs/>
                <w:sz w:val="20"/>
                <w:szCs w:val="21"/>
              </w:rPr>
              <w:t>786 [752;801]</w:t>
            </w:r>
          </w:p>
        </w:tc>
      </w:tr>
      <w:tr w:rsidR="00F601B5" w:rsidRPr="00845F81" w14:paraId="05FCC036" w14:textId="77777777" w:rsidTr="00222F36">
        <w:trPr>
          <w:trHeight w:val="170"/>
        </w:trPr>
        <w:tc>
          <w:tcPr>
            <w:tcW w:w="5103" w:type="dxa"/>
            <w:hideMark/>
          </w:tcPr>
          <w:p w14:paraId="740C0049" w14:textId="77777777" w:rsidR="00F601B5" w:rsidRPr="00845F81" w:rsidRDefault="00F601B5" w:rsidP="00222F36">
            <w:pPr>
              <w:rPr>
                <w:bCs/>
                <w:sz w:val="20"/>
                <w:szCs w:val="21"/>
              </w:rPr>
            </w:pPr>
            <w:r w:rsidRPr="00845F81">
              <w:rPr>
                <w:bCs/>
                <w:sz w:val="20"/>
                <w:szCs w:val="21"/>
              </w:rPr>
              <w:t xml:space="preserve">Respiratory </w:t>
            </w:r>
            <w:r>
              <w:rPr>
                <w:bCs/>
                <w:sz w:val="20"/>
                <w:szCs w:val="21"/>
              </w:rPr>
              <w:t>c</w:t>
            </w:r>
            <w:r w:rsidRPr="00845F81">
              <w:rPr>
                <w:bCs/>
                <w:sz w:val="20"/>
                <w:szCs w:val="21"/>
              </w:rPr>
              <w:t>onsultations</w:t>
            </w:r>
          </w:p>
        </w:tc>
        <w:tc>
          <w:tcPr>
            <w:tcW w:w="1985" w:type="dxa"/>
            <w:hideMark/>
          </w:tcPr>
          <w:p w14:paraId="0B73F419" w14:textId="77777777" w:rsidR="00F601B5" w:rsidRPr="00845F81" w:rsidRDefault="00F601B5" w:rsidP="00222F36">
            <w:pPr>
              <w:jc w:val="center"/>
              <w:rPr>
                <w:bCs/>
                <w:sz w:val="20"/>
                <w:szCs w:val="21"/>
              </w:rPr>
            </w:pPr>
            <w:r w:rsidRPr="00845F81">
              <w:rPr>
                <w:bCs/>
                <w:sz w:val="20"/>
                <w:szCs w:val="21"/>
              </w:rPr>
              <w:t>143 [120;183]</w:t>
            </w:r>
          </w:p>
        </w:tc>
        <w:tc>
          <w:tcPr>
            <w:tcW w:w="1843" w:type="dxa"/>
            <w:hideMark/>
          </w:tcPr>
          <w:p w14:paraId="7A68150E" w14:textId="77777777" w:rsidR="00F601B5" w:rsidRPr="00845F81" w:rsidRDefault="00F601B5" w:rsidP="00222F36">
            <w:pPr>
              <w:jc w:val="center"/>
              <w:rPr>
                <w:bCs/>
                <w:sz w:val="20"/>
                <w:szCs w:val="21"/>
              </w:rPr>
            </w:pPr>
            <w:r w:rsidRPr="00845F81">
              <w:rPr>
                <w:bCs/>
                <w:sz w:val="20"/>
                <w:szCs w:val="21"/>
              </w:rPr>
              <w:t>96.0 [77.5;103]</w:t>
            </w:r>
          </w:p>
        </w:tc>
      </w:tr>
      <w:tr w:rsidR="00F601B5" w:rsidRPr="00845F81" w14:paraId="231741AC" w14:textId="77777777" w:rsidTr="00222F36">
        <w:trPr>
          <w:trHeight w:val="170"/>
        </w:trPr>
        <w:tc>
          <w:tcPr>
            <w:tcW w:w="5103" w:type="dxa"/>
            <w:hideMark/>
          </w:tcPr>
          <w:p w14:paraId="4C66907D" w14:textId="77777777" w:rsidR="00F601B5" w:rsidRPr="00845F81" w:rsidRDefault="00F601B5" w:rsidP="00222F36">
            <w:pPr>
              <w:rPr>
                <w:bCs/>
                <w:sz w:val="20"/>
                <w:szCs w:val="21"/>
              </w:rPr>
            </w:pPr>
            <w:r w:rsidRPr="00845F81">
              <w:rPr>
                <w:bCs/>
                <w:sz w:val="20"/>
                <w:szCs w:val="21"/>
              </w:rPr>
              <w:t xml:space="preserve">Circulatory </w:t>
            </w:r>
            <w:r>
              <w:rPr>
                <w:bCs/>
                <w:sz w:val="20"/>
                <w:szCs w:val="21"/>
              </w:rPr>
              <w:t>c</w:t>
            </w:r>
            <w:r w:rsidRPr="00845F81">
              <w:rPr>
                <w:bCs/>
                <w:sz w:val="20"/>
                <w:szCs w:val="21"/>
              </w:rPr>
              <w:t>onsultations</w:t>
            </w:r>
          </w:p>
        </w:tc>
        <w:tc>
          <w:tcPr>
            <w:tcW w:w="1985" w:type="dxa"/>
            <w:hideMark/>
          </w:tcPr>
          <w:p w14:paraId="15C1E015" w14:textId="77777777" w:rsidR="00F601B5" w:rsidRPr="00845F81" w:rsidRDefault="00F601B5" w:rsidP="00222F36">
            <w:pPr>
              <w:jc w:val="center"/>
              <w:rPr>
                <w:bCs/>
                <w:sz w:val="20"/>
                <w:szCs w:val="21"/>
              </w:rPr>
            </w:pPr>
            <w:r w:rsidRPr="00845F81">
              <w:rPr>
                <w:bCs/>
                <w:sz w:val="20"/>
                <w:szCs w:val="21"/>
              </w:rPr>
              <w:t>102 [87.0;125]</w:t>
            </w:r>
          </w:p>
        </w:tc>
        <w:tc>
          <w:tcPr>
            <w:tcW w:w="1843" w:type="dxa"/>
            <w:hideMark/>
          </w:tcPr>
          <w:p w14:paraId="49BE42D8" w14:textId="77777777" w:rsidR="00F601B5" w:rsidRPr="00845F81" w:rsidRDefault="00F601B5" w:rsidP="00222F36">
            <w:pPr>
              <w:jc w:val="center"/>
              <w:rPr>
                <w:bCs/>
                <w:sz w:val="20"/>
                <w:szCs w:val="21"/>
              </w:rPr>
            </w:pPr>
            <w:r w:rsidRPr="00845F81">
              <w:rPr>
                <w:bCs/>
                <w:sz w:val="20"/>
                <w:szCs w:val="21"/>
              </w:rPr>
              <w:t>90.5 [87.5;95.8]</w:t>
            </w:r>
          </w:p>
        </w:tc>
      </w:tr>
      <w:tr w:rsidR="00F601B5" w:rsidRPr="00845F81" w14:paraId="43AEA0D7" w14:textId="77777777" w:rsidTr="00222F36">
        <w:trPr>
          <w:trHeight w:val="170"/>
        </w:trPr>
        <w:tc>
          <w:tcPr>
            <w:tcW w:w="5103" w:type="dxa"/>
            <w:hideMark/>
          </w:tcPr>
          <w:p w14:paraId="4E3F17DC" w14:textId="77777777" w:rsidR="00F601B5" w:rsidRPr="00845F81" w:rsidRDefault="00F601B5" w:rsidP="00222F36">
            <w:pPr>
              <w:rPr>
                <w:bCs/>
                <w:sz w:val="20"/>
                <w:szCs w:val="21"/>
              </w:rPr>
            </w:pPr>
            <w:r w:rsidRPr="00845F81">
              <w:rPr>
                <w:bCs/>
                <w:sz w:val="20"/>
                <w:szCs w:val="21"/>
              </w:rPr>
              <w:t xml:space="preserve">Total </w:t>
            </w:r>
            <w:r>
              <w:rPr>
                <w:bCs/>
                <w:sz w:val="20"/>
                <w:szCs w:val="21"/>
              </w:rPr>
              <w:t>h</w:t>
            </w:r>
            <w:r w:rsidRPr="00845F81">
              <w:rPr>
                <w:bCs/>
                <w:sz w:val="20"/>
                <w:szCs w:val="21"/>
              </w:rPr>
              <w:t>ospitalizations</w:t>
            </w:r>
          </w:p>
        </w:tc>
        <w:tc>
          <w:tcPr>
            <w:tcW w:w="1985" w:type="dxa"/>
            <w:hideMark/>
          </w:tcPr>
          <w:p w14:paraId="65832B7C" w14:textId="77777777" w:rsidR="00F601B5" w:rsidRPr="00845F81" w:rsidRDefault="00F601B5" w:rsidP="00222F36">
            <w:pPr>
              <w:jc w:val="center"/>
              <w:rPr>
                <w:bCs/>
                <w:sz w:val="20"/>
                <w:szCs w:val="21"/>
              </w:rPr>
            </w:pPr>
            <w:r w:rsidRPr="00845F81">
              <w:rPr>
                <w:bCs/>
                <w:sz w:val="20"/>
                <w:szCs w:val="21"/>
              </w:rPr>
              <w:t>288 [268;311]</w:t>
            </w:r>
          </w:p>
        </w:tc>
        <w:tc>
          <w:tcPr>
            <w:tcW w:w="1843" w:type="dxa"/>
            <w:hideMark/>
          </w:tcPr>
          <w:p w14:paraId="742828B5" w14:textId="77777777" w:rsidR="00F601B5" w:rsidRPr="00845F81" w:rsidRDefault="00F601B5" w:rsidP="00222F36">
            <w:pPr>
              <w:jc w:val="center"/>
              <w:rPr>
                <w:bCs/>
                <w:sz w:val="20"/>
                <w:szCs w:val="21"/>
              </w:rPr>
            </w:pPr>
            <w:r w:rsidRPr="00845F81">
              <w:rPr>
                <w:bCs/>
                <w:sz w:val="20"/>
                <w:szCs w:val="21"/>
              </w:rPr>
              <w:t>298 [281;332]</w:t>
            </w:r>
          </w:p>
        </w:tc>
      </w:tr>
      <w:tr w:rsidR="00F601B5" w:rsidRPr="00845F81" w14:paraId="22EF14AA" w14:textId="77777777" w:rsidTr="00222F36">
        <w:trPr>
          <w:trHeight w:val="170"/>
        </w:trPr>
        <w:tc>
          <w:tcPr>
            <w:tcW w:w="5103" w:type="dxa"/>
            <w:hideMark/>
          </w:tcPr>
          <w:p w14:paraId="1D5D1FF7" w14:textId="77777777" w:rsidR="00F601B5" w:rsidRPr="00845F81" w:rsidRDefault="00F601B5" w:rsidP="00222F36">
            <w:pPr>
              <w:rPr>
                <w:bCs/>
                <w:sz w:val="20"/>
                <w:szCs w:val="21"/>
              </w:rPr>
            </w:pPr>
            <w:r w:rsidRPr="00845F81">
              <w:rPr>
                <w:bCs/>
                <w:sz w:val="20"/>
                <w:szCs w:val="21"/>
              </w:rPr>
              <w:t xml:space="preserve">Trauma </w:t>
            </w:r>
            <w:r>
              <w:rPr>
                <w:bCs/>
                <w:sz w:val="20"/>
                <w:szCs w:val="21"/>
              </w:rPr>
              <w:t>h</w:t>
            </w:r>
            <w:r w:rsidRPr="00845F81">
              <w:rPr>
                <w:bCs/>
                <w:sz w:val="20"/>
                <w:szCs w:val="21"/>
              </w:rPr>
              <w:t>ospitalizations</w:t>
            </w:r>
          </w:p>
        </w:tc>
        <w:tc>
          <w:tcPr>
            <w:tcW w:w="1985" w:type="dxa"/>
            <w:hideMark/>
          </w:tcPr>
          <w:p w14:paraId="18A001A0" w14:textId="77777777" w:rsidR="00F601B5" w:rsidRPr="00845F81" w:rsidRDefault="00F601B5" w:rsidP="00222F36">
            <w:pPr>
              <w:jc w:val="center"/>
              <w:rPr>
                <w:bCs/>
                <w:sz w:val="20"/>
                <w:szCs w:val="21"/>
              </w:rPr>
            </w:pPr>
            <w:r w:rsidRPr="00845F81">
              <w:rPr>
                <w:bCs/>
                <w:sz w:val="20"/>
                <w:szCs w:val="21"/>
              </w:rPr>
              <w:t>60.0 [52.0;67.0]</w:t>
            </w:r>
          </w:p>
        </w:tc>
        <w:tc>
          <w:tcPr>
            <w:tcW w:w="1843" w:type="dxa"/>
            <w:hideMark/>
          </w:tcPr>
          <w:p w14:paraId="4D6B281F" w14:textId="77777777" w:rsidR="00F601B5" w:rsidRPr="00845F81" w:rsidRDefault="00F601B5" w:rsidP="00222F36">
            <w:pPr>
              <w:jc w:val="center"/>
              <w:rPr>
                <w:bCs/>
                <w:sz w:val="20"/>
                <w:szCs w:val="21"/>
              </w:rPr>
            </w:pPr>
            <w:r w:rsidRPr="00845F81">
              <w:rPr>
                <w:bCs/>
                <w:sz w:val="20"/>
                <w:szCs w:val="21"/>
              </w:rPr>
              <w:t>81.5 [77.5;89.8]</w:t>
            </w:r>
          </w:p>
        </w:tc>
      </w:tr>
      <w:tr w:rsidR="00F601B5" w:rsidRPr="00845F81" w14:paraId="614CD6B7" w14:textId="77777777" w:rsidTr="00222F36">
        <w:trPr>
          <w:trHeight w:val="170"/>
        </w:trPr>
        <w:tc>
          <w:tcPr>
            <w:tcW w:w="5103" w:type="dxa"/>
            <w:hideMark/>
          </w:tcPr>
          <w:p w14:paraId="48F88AB5" w14:textId="77777777" w:rsidR="00F601B5" w:rsidRPr="00845F81" w:rsidRDefault="00F601B5" w:rsidP="00222F36">
            <w:pPr>
              <w:rPr>
                <w:bCs/>
                <w:sz w:val="20"/>
                <w:szCs w:val="21"/>
              </w:rPr>
            </w:pPr>
            <w:r w:rsidRPr="00845F81">
              <w:rPr>
                <w:bCs/>
                <w:sz w:val="20"/>
                <w:szCs w:val="21"/>
              </w:rPr>
              <w:t xml:space="preserve">Respiratory </w:t>
            </w:r>
            <w:r>
              <w:rPr>
                <w:bCs/>
                <w:sz w:val="20"/>
                <w:szCs w:val="21"/>
              </w:rPr>
              <w:t>h</w:t>
            </w:r>
            <w:r w:rsidRPr="00845F81">
              <w:rPr>
                <w:bCs/>
                <w:sz w:val="20"/>
                <w:szCs w:val="21"/>
              </w:rPr>
              <w:t>ospitalizations</w:t>
            </w:r>
          </w:p>
        </w:tc>
        <w:tc>
          <w:tcPr>
            <w:tcW w:w="1985" w:type="dxa"/>
            <w:hideMark/>
          </w:tcPr>
          <w:p w14:paraId="01EE3081" w14:textId="77777777" w:rsidR="00F601B5" w:rsidRPr="00845F81" w:rsidRDefault="00F601B5" w:rsidP="00222F36">
            <w:pPr>
              <w:jc w:val="center"/>
              <w:rPr>
                <w:bCs/>
                <w:sz w:val="20"/>
                <w:szCs w:val="21"/>
              </w:rPr>
            </w:pPr>
            <w:r w:rsidRPr="00845F81">
              <w:rPr>
                <w:bCs/>
                <w:sz w:val="20"/>
                <w:szCs w:val="21"/>
              </w:rPr>
              <w:t>19.5 [15.0;23.2]</w:t>
            </w:r>
          </w:p>
        </w:tc>
        <w:tc>
          <w:tcPr>
            <w:tcW w:w="1843" w:type="dxa"/>
            <w:hideMark/>
          </w:tcPr>
          <w:p w14:paraId="29C763CF" w14:textId="77777777" w:rsidR="00F601B5" w:rsidRPr="00845F81" w:rsidRDefault="00F601B5" w:rsidP="00222F36">
            <w:pPr>
              <w:jc w:val="center"/>
              <w:rPr>
                <w:bCs/>
                <w:sz w:val="20"/>
                <w:szCs w:val="21"/>
              </w:rPr>
            </w:pPr>
            <w:r w:rsidRPr="00845F81">
              <w:rPr>
                <w:bCs/>
                <w:sz w:val="20"/>
                <w:szCs w:val="21"/>
              </w:rPr>
              <w:t>22.0 [15.5;24.0]</w:t>
            </w:r>
          </w:p>
        </w:tc>
      </w:tr>
      <w:tr w:rsidR="00F601B5" w:rsidRPr="00845F81" w14:paraId="6098D36E" w14:textId="77777777" w:rsidTr="00222F36">
        <w:trPr>
          <w:trHeight w:val="170"/>
        </w:trPr>
        <w:tc>
          <w:tcPr>
            <w:tcW w:w="5103" w:type="dxa"/>
            <w:hideMark/>
          </w:tcPr>
          <w:p w14:paraId="5BD60524" w14:textId="77777777" w:rsidR="00F601B5" w:rsidRPr="00845F81" w:rsidRDefault="00F601B5" w:rsidP="00222F36">
            <w:pPr>
              <w:rPr>
                <w:bCs/>
                <w:sz w:val="20"/>
                <w:szCs w:val="21"/>
              </w:rPr>
            </w:pPr>
            <w:r w:rsidRPr="00845F81">
              <w:rPr>
                <w:bCs/>
                <w:sz w:val="20"/>
                <w:szCs w:val="21"/>
              </w:rPr>
              <w:t xml:space="preserve">Circulatory </w:t>
            </w:r>
            <w:r>
              <w:rPr>
                <w:bCs/>
                <w:sz w:val="20"/>
                <w:szCs w:val="21"/>
              </w:rPr>
              <w:t>h</w:t>
            </w:r>
            <w:r w:rsidRPr="00845F81">
              <w:rPr>
                <w:bCs/>
                <w:sz w:val="20"/>
                <w:szCs w:val="21"/>
              </w:rPr>
              <w:t>ospitalizations</w:t>
            </w:r>
          </w:p>
        </w:tc>
        <w:tc>
          <w:tcPr>
            <w:tcW w:w="1985" w:type="dxa"/>
            <w:hideMark/>
          </w:tcPr>
          <w:p w14:paraId="3C902E0A" w14:textId="77777777" w:rsidR="00F601B5" w:rsidRPr="00845F81" w:rsidRDefault="00F601B5" w:rsidP="00222F36">
            <w:pPr>
              <w:jc w:val="center"/>
              <w:rPr>
                <w:bCs/>
                <w:sz w:val="20"/>
                <w:szCs w:val="21"/>
              </w:rPr>
            </w:pPr>
            <w:r w:rsidRPr="00845F81">
              <w:rPr>
                <w:bCs/>
                <w:sz w:val="20"/>
                <w:szCs w:val="21"/>
              </w:rPr>
              <w:t>29.0 [23.0;36.0]</w:t>
            </w:r>
          </w:p>
        </w:tc>
        <w:tc>
          <w:tcPr>
            <w:tcW w:w="1843" w:type="dxa"/>
            <w:hideMark/>
          </w:tcPr>
          <w:p w14:paraId="0243080F" w14:textId="77777777" w:rsidR="00F601B5" w:rsidRPr="00845F81" w:rsidRDefault="00F601B5" w:rsidP="00222F36">
            <w:pPr>
              <w:jc w:val="center"/>
              <w:rPr>
                <w:bCs/>
                <w:sz w:val="20"/>
                <w:szCs w:val="21"/>
              </w:rPr>
            </w:pPr>
            <w:r w:rsidRPr="00845F81">
              <w:rPr>
                <w:bCs/>
                <w:sz w:val="20"/>
                <w:szCs w:val="21"/>
              </w:rPr>
              <w:t>35.5 [30.5;42.0]</w:t>
            </w:r>
          </w:p>
        </w:tc>
      </w:tr>
      <w:tr w:rsidR="00F601B5" w:rsidRPr="00845F81" w14:paraId="30F140CC" w14:textId="77777777" w:rsidTr="00222F36">
        <w:trPr>
          <w:trHeight w:val="170"/>
        </w:trPr>
        <w:tc>
          <w:tcPr>
            <w:tcW w:w="5103" w:type="dxa"/>
            <w:hideMark/>
          </w:tcPr>
          <w:p w14:paraId="61F414B4" w14:textId="77777777" w:rsidR="00F601B5" w:rsidRPr="00845F81" w:rsidRDefault="00F601B5" w:rsidP="00222F36">
            <w:pPr>
              <w:rPr>
                <w:bCs/>
                <w:sz w:val="20"/>
                <w:szCs w:val="21"/>
              </w:rPr>
            </w:pPr>
            <w:r w:rsidRPr="00845F81">
              <w:rPr>
                <w:bCs/>
                <w:sz w:val="20"/>
                <w:szCs w:val="21"/>
              </w:rPr>
              <w:t xml:space="preserve">Trauma </w:t>
            </w:r>
            <w:r>
              <w:rPr>
                <w:bCs/>
                <w:sz w:val="20"/>
                <w:szCs w:val="21"/>
              </w:rPr>
              <w:t>h</w:t>
            </w:r>
            <w:r w:rsidRPr="00845F81">
              <w:rPr>
                <w:bCs/>
                <w:sz w:val="20"/>
                <w:szCs w:val="21"/>
              </w:rPr>
              <w:t xml:space="preserve">ospitalizations per </w:t>
            </w:r>
            <w:r>
              <w:rPr>
                <w:bCs/>
                <w:sz w:val="20"/>
                <w:szCs w:val="21"/>
              </w:rPr>
              <w:t>1,000</w:t>
            </w:r>
            <w:r w:rsidRPr="00845F81">
              <w:rPr>
                <w:bCs/>
                <w:sz w:val="20"/>
                <w:szCs w:val="21"/>
              </w:rPr>
              <w:t xml:space="preserve"> </w:t>
            </w:r>
            <w:r>
              <w:rPr>
                <w:bCs/>
                <w:sz w:val="20"/>
                <w:szCs w:val="21"/>
              </w:rPr>
              <w:t>c</w:t>
            </w:r>
            <w:r w:rsidRPr="00845F81">
              <w:rPr>
                <w:bCs/>
                <w:sz w:val="20"/>
                <w:szCs w:val="21"/>
              </w:rPr>
              <w:t xml:space="preserve">onsultations </w:t>
            </w:r>
          </w:p>
        </w:tc>
        <w:tc>
          <w:tcPr>
            <w:tcW w:w="1985" w:type="dxa"/>
            <w:hideMark/>
          </w:tcPr>
          <w:p w14:paraId="6BCB23E4" w14:textId="77777777" w:rsidR="00F601B5" w:rsidRPr="00845F81" w:rsidRDefault="00F601B5" w:rsidP="00222F36">
            <w:pPr>
              <w:jc w:val="center"/>
              <w:rPr>
                <w:bCs/>
                <w:sz w:val="20"/>
                <w:szCs w:val="21"/>
              </w:rPr>
            </w:pPr>
            <w:r w:rsidRPr="00845F81">
              <w:rPr>
                <w:bCs/>
                <w:sz w:val="20"/>
                <w:szCs w:val="21"/>
              </w:rPr>
              <w:t>73.0 [64.0;86.2]</w:t>
            </w:r>
          </w:p>
        </w:tc>
        <w:tc>
          <w:tcPr>
            <w:tcW w:w="1843" w:type="dxa"/>
            <w:hideMark/>
          </w:tcPr>
          <w:p w14:paraId="6B2CCE3F" w14:textId="77777777" w:rsidR="00F601B5" w:rsidRPr="00845F81" w:rsidRDefault="00F601B5" w:rsidP="00222F36">
            <w:pPr>
              <w:jc w:val="center"/>
              <w:rPr>
                <w:bCs/>
                <w:sz w:val="20"/>
                <w:szCs w:val="21"/>
              </w:rPr>
            </w:pPr>
            <w:r w:rsidRPr="00845F81">
              <w:rPr>
                <w:bCs/>
                <w:sz w:val="20"/>
                <w:szCs w:val="21"/>
              </w:rPr>
              <w:t>102 [84.2;113]</w:t>
            </w:r>
          </w:p>
        </w:tc>
      </w:tr>
      <w:tr w:rsidR="00F601B5" w:rsidRPr="00845F81" w14:paraId="15CF3EAF" w14:textId="77777777" w:rsidTr="00222F36">
        <w:trPr>
          <w:trHeight w:val="170"/>
        </w:trPr>
        <w:tc>
          <w:tcPr>
            <w:tcW w:w="5103" w:type="dxa"/>
            <w:hideMark/>
          </w:tcPr>
          <w:p w14:paraId="324F99F7" w14:textId="77777777" w:rsidR="00F601B5" w:rsidRPr="00845F81" w:rsidRDefault="00F601B5" w:rsidP="00222F36">
            <w:pPr>
              <w:rPr>
                <w:bCs/>
                <w:sz w:val="20"/>
                <w:szCs w:val="21"/>
              </w:rPr>
            </w:pPr>
            <w:r w:rsidRPr="00845F81">
              <w:rPr>
                <w:bCs/>
                <w:sz w:val="20"/>
                <w:szCs w:val="21"/>
              </w:rPr>
              <w:t xml:space="preserve">Respiratory </w:t>
            </w:r>
            <w:r>
              <w:rPr>
                <w:bCs/>
                <w:sz w:val="20"/>
                <w:szCs w:val="21"/>
              </w:rPr>
              <w:t>h</w:t>
            </w:r>
            <w:r w:rsidRPr="00845F81">
              <w:rPr>
                <w:bCs/>
                <w:sz w:val="20"/>
                <w:szCs w:val="21"/>
              </w:rPr>
              <w:t xml:space="preserve">ospitalizations per </w:t>
            </w:r>
            <w:r>
              <w:rPr>
                <w:bCs/>
                <w:sz w:val="20"/>
                <w:szCs w:val="21"/>
              </w:rPr>
              <w:t>1,000 c</w:t>
            </w:r>
            <w:r w:rsidRPr="00845F81">
              <w:rPr>
                <w:bCs/>
                <w:sz w:val="20"/>
                <w:szCs w:val="21"/>
              </w:rPr>
              <w:t xml:space="preserve">onsultations </w:t>
            </w:r>
          </w:p>
        </w:tc>
        <w:tc>
          <w:tcPr>
            <w:tcW w:w="1985" w:type="dxa"/>
            <w:hideMark/>
          </w:tcPr>
          <w:p w14:paraId="32D279FD" w14:textId="77777777" w:rsidR="00F601B5" w:rsidRPr="00845F81" w:rsidRDefault="00F601B5" w:rsidP="00222F36">
            <w:pPr>
              <w:jc w:val="center"/>
              <w:rPr>
                <w:bCs/>
                <w:sz w:val="20"/>
                <w:szCs w:val="21"/>
              </w:rPr>
            </w:pPr>
            <w:r w:rsidRPr="00845F81">
              <w:rPr>
                <w:bCs/>
                <w:sz w:val="20"/>
                <w:szCs w:val="21"/>
              </w:rPr>
              <w:t>131 [107;160]</w:t>
            </w:r>
          </w:p>
        </w:tc>
        <w:tc>
          <w:tcPr>
            <w:tcW w:w="1843" w:type="dxa"/>
            <w:hideMark/>
          </w:tcPr>
          <w:p w14:paraId="4F9EAFE8" w14:textId="77777777" w:rsidR="00F601B5" w:rsidRPr="00845F81" w:rsidRDefault="00F601B5" w:rsidP="00222F36">
            <w:pPr>
              <w:jc w:val="center"/>
              <w:rPr>
                <w:bCs/>
                <w:sz w:val="20"/>
                <w:szCs w:val="21"/>
              </w:rPr>
            </w:pPr>
            <w:r w:rsidRPr="00845F81">
              <w:rPr>
                <w:bCs/>
                <w:sz w:val="20"/>
                <w:szCs w:val="21"/>
              </w:rPr>
              <w:t>233 [189;270]</w:t>
            </w:r>
          </w:p>
        </w:tc>
      </w:tr>
    </w:tbl>
    <w:p w14:paraId="4AA48C86" w14:textId="3E0C6804" w:rsidR="00F601B5" w:rsidRPr="00306E8C" w:rsidRDefault="00F601B5" w:rsidP="00F601B5">
      <w:pPr>
        <w:rPr>
          <w:bCs/>
          <w:sz w:val="18"/>
          <w:szCs w:val="20"/>
          <w:lang w:val="en-US"/>
        </w:rPr>
      </w:pPr>
      <w:r w:rsidRPr="0013600D">
        <w:rPr>
          <w:bCs/>
          <w:sz w:val="18"/>
          <w:szCs w:val="20"/>
          <w:lang w:val="en-US"/>
        </w:rPr>
        <w:t xml:space="preserve">Note. </w:t>
      </w:r>
      <w:r w:rsidR="0059735C" w:rsidRPr="0013600D">
        <w:rPr>
          <w:bCs/>
          <w:sz w:val="18"/>
          <w:szCs w:val="20"/>
          <w:lang w:val="en-US"/>
        </w:rPr>
        <w:t>P</w:t>
      </w:r>
      <w:r w:rsidRPr="0013600D">
        <w:rPr>
          <w:bCs/>
          <w:sz w:val="18"/>
          <w:szCs w:val="20"/>
          <w:lang w:val="en-US"/>
        </w:rPr>
        <w:t>ercentiles 25 and 75 in brackets.</w:t>
      </w:r>
    </w:p>
    <w:p w14:paraId="25AFDF6D" w14:textId="77777777" w:rsidR="00F601B5" w:rsidRPr="00306E8C" w:rsidRDefault="00F601B5" w:rsidP="00F601B5">
      <w:pPr>
        <w:rPr>
          <w:bCs/>
          <w:sz w:val="20"/>
          <w:szCs w:val="21"/>
          <w:lang w:val="en-US"/>
        </w:rPr>
      </w:pPr>
      <w:r w:rsidRPr="00306E8C">
        <w:rPr>
          <w:bCs/>
          <w:sz w:val="20"/>
          <w:szCs w:val="21"/>
          <w:lang w:val="en-US"/>
        </w:rPr>
        <w:br w:type="page"/>
      </w:r>
    </w:p>
    <w:p w14:paraId="671B1DE7" w14:textId="4DA30101" w:rsidR="00F601B5" w:rsidRPr="00306E8C" w:rsidRDefault="00F601B5" w:rsidP="00F601B5">
      <w:pPr>
        <w:rPr>
          <w:b/>
          <w:szCs w:val="28"/>
          <w:vertAlign w:val="superscript"/>
          <w:lang w:val="en-US"/>
        </w:rPr>
      </w:pPr>
      <w:r w:rsidRPr="0013600D">
        <w:rPr>
          <w:b/>
          <w:szCs w:val="28"/>
          <w:lang w:val="en-US"/>
        </w:rPr>
        <w:lastRenderedPageBreak/>
        <w:t xml:space="preserve">Table 2. </w:t>
      </w:r>
      <w:r w:rsidRPr="00306E8C">
        <w:rPr>
          <w:b/>
          <w:szCs w:val="28"/>
          <w:lang w:val="en-US"/>
        </w:rPr>
        <w:t>Estimated effects of October’s 2019 social protests</w:t>
      </w:r>
      <w:r w:rsidR="00306E8C" w:rsidRPr="00306E8C">
        <w:rPr>
          <w:b/>
          <w:szCs w:val="28"/>
          <w:lang w:val="en-US"/>
        </w:rPr>
        <w:t xml:space="preserve"> on </w:t>
      </w:r>
      <w:r w:rsidR="00306E8C">
        <w:rPr>
          <w:b/>
          <w:szCs w:val="28"/>
          <w:lang w:val="en-US"/>
        </w:rPr>
        <w:t>trauma and respiratory emergency department consultation and hospitalization</w:t>
      </w:r>
    </w:p>
    <w:tbl>
      <w:tblPr>
        <w:tblW w:w="9341" w:type="dxa"/>
        <w:tblBorders>
          <w:top w:val="single" w:sz="4" w:space="0" w:color="auto"/>
          <w:bottom w:val="single" w:sz="4" w:space="0" w:color="auto"/>
        </w:tblBorders>
        <w:tblCellMar>
          <w:left w:w="0" w:type="dxa"/>
          <w:right w:w="0" w:type="dxa"/>
        </w:tblCellMar>
        <w:tblLook w:val="0600" w:firstRow="0" w:lastRow="0" w:firstColumn="0" w:lastColumn="0" w:noHBand="1" w:noVBand="1"/>
      </w:tblPr>
      <w:tblGrid>
        <w:gridCol w:w="3969"/>
        <w:gridCol w:w="851"/>
        <w:gridCol w:w="1417"/>
        <w:gridCol w:w="851"/>
        <w:gridCol w:w="992"/>
        <w:gridCol w:w="1261"/>
      </w:tblGrid>
      <w:tr w:rsidR="00F601B5" w:rsidRPr="00845F81" w14:paraId="04F4CBAB" w14:textId="77777777" w:rsidTr="00222F36">
        <w:trPr>
          <w:trHeight w:val="170"/>
        </w:trPr>
        <w:tc>
          <w:tcPr>
            <w:tcW w:w="3969"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165727CC" w14:textId="77777777" w:rsidR="00F601B5" w:rsidRPr="00306E8C" w:rsidRDefault="00F601B5" w:rsidP="00222F36">
            <w:pPr>
              <w:rPr>
                <w:b/>
                <w:bCs/>
                <w:sz w:val="20"/>
                <w:szCs w:val="20"/>
                <w:lang w:val="en-US"/>
              </w:rPr>
            </w:pPr>
          </w:p>
        </w:tc>
        <w:tc>
          <w:tcPr>
            <w:tcW w:w="851"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289E80C5" w14:textId="77777777" w:rsidR="00F601B5" w:rsidRPr="00845F81" w:rsidRDefault="00F601B5" w:rsidP="00222F36">
            <w:pPr>
              <w:jc w:val="center"/>
              <w:rPr>
                <w:b/>
                <w:bCs/>
                <w:sz w:val="20"/>
                <w:szCs w:val="20"/>
              </w:rPr>
            </w:pPr>
            <w:r w:rsidRPr="00845F81">
              <w:rPr>
                <w:b/>
                <w:bCs/>
                <w:sz w:val="20"/>
                <w:szCs w:val="20"/>
              </w:rPr>
              <w:t>Average Effect</w:t>
            </w:r>
          </w:p>
        </w:tc>
        <w:tc>
          <w:tcPr>
            <w:tcW w:w="1417"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63BEE03A" w14:textId="77777777" w:rsidR="00F601B5" w:rsidRPr="00845F81" w:rsidRDefault="00F601B5" w:rsidP="00222F36">
            <w:pPr>
              <w:jc w:val="center"/>
              <w:rPr>
                <w:b/>
                <w:bCs/>
                <w:sz w:val="20"/>
                <w:szCs w:val="20"/>
              </w:rPr>
            </w:pPr>
            <w:r w:rsidRPr="00845F81">
              <w:rPr>
                <w:b/>
                <w:bCs/>
                <w:sz w:val="20"/>
                <w:szCs w:val="20"/>
              </w:rPr>
              <w:t>95%Credible Interval</w:t>
            </w:r>
          </w:p>
        </w:tc>
        <w:tc>
          <w:tcPr>
            <w:tcW w:w="851"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2CAD0908" w14:textId="77777777" w:rsidR="00F601B5" w:rsidRPr="00845F81" w:rsidRDefault="00F601B5" w:rsidP="00222F36">
            <w:pPr>
              <w:jc w:val="center"/>
              <w:rPr>
                <w:b/>
                <w:bCs/>
                <w:sz w:val="20"/>
                <w:szCs w:val="20"/>
              </w:rPr>
            </w:pPr>
            <w:r w:rsidRPr="00845F81">
              <w:rPr>
                <w:b/>
                <w:bCs/>
                <w:sz w:val="20"/>
                <w:szCs w:val="20"/>
              </w:rPr>
              <w:t>P-Value</w:t>
            </w:r>
          </w:p>
        </w:tc>
        <w:tc>
          <w:tcPr>
            <w:tcW w:w="992"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05404A55" w14:textId="77777777" w:rsidR="00F601B5" w:rsidRPr="00845F81" w:rsidRDefault="00F601B5" w:rsidP="00222F36">
            <w:pPr>
              <w:jc w:val="center"/>
              <w:rPr>
                <w:b/>
                <w:bCs/>
                <w:sz w:val="20"/>
                <w:szCs w:val="20"/>
              </w:rPr>
            </w:pPr>
            <w:r w:rsidRPr="00845F81">
              <w:rPr>
                <w:b/>
                <w:bCs/>
                <w:sz w:val="20"/>
                <w:szCs w:val="20"/>
              </w:rPr>
              <w:t>Relative Effect (%)</w:t>
            </w:r>
          </w:p>
        </w:tc>
        <w:tc>
          <w:tcPr>
            <w:tcW w:w="1261" w:type="dxa"/>
            <w:tcBorders>
              <w:top w:val="single" w:sz="4" w:space="0" w:color="auto"/>
              <w:bottom w:val="single" w:sz="4" w:space="0" w:color="auto"/>
            </w:tcBorders>
            <w:shd w:val="clear" w:color="auto" w:fill="FFFFFF"/>
            <w:tcMar>
              <w:top w:w="15" w:type="dxa"/>
              <w:left w:w="15" w:type="dxa"/>
              <w:bottom w:w="0" w:type="dxa"/>
              <w:right w:w="15" w:type="dxa"/>
            </w:tcMar>
            <w:vAlign w:val="center"/>
            <w:hideMark/>
          </w:tcPr>
          <w:p w14:paraId="0E704ADD" w14:textId="77777777" w:rsidR="00F601B5" w:rsidRPr="00845F81" w:rsidRDefault="00F601B5" w:rsidP="00222F36">
            <w:pPr>
              <w:jc w:val="center"/>
              <w:rPr>
                <w:b/>
                <w:bCs/>
                <w:sz w:val="20"/>
                <w:szCs w:val="20"/>
              </w:rPr>
            </w:pPr>
            <w:r w:rsidRPr="00845F81">
              <w:rPr>
                <w:b/>
                <w:bCs/>
                <w:sz w:val="20"/>
                <w:szCs w:val="20"/>
              </w:rPr>
              <w:t>95% Credible Interval</w:t>
            </w:r>
          </w:p>
        </w:tc>
      </w:tr>
      <w:tr w:rsidR="00F601B5" w:rsidRPr="00845F81" w14:paraId="6A8493DF" w14:textId="77777777" w:rsidTr="00222F36">
        <w:trPr>
          <w:trHeight w:val="170"/>
        </w:trPr>
        <w:tc>
          <w:tcPr>
            <w:tcW w:w="3969" w:type="dxa"/>
            <w:shd w:val="clear" w:color="auto" w:fill="FFFFFF"/>
            <w:tcMar>
              <w:top w:w="15" w:type="dxa"/>
              <w:left w:w="15" w:type="dxa"/>
              <w:bottom w:w="0" w:type="dxa"/>
              <w:right w:w="15" w:type="dxa"/>
            </w:tcMar>
            <w:vAlign w:val="center"/>
          </w:tcPr>
          <w:p w14:paraId="3E360842" w14:textId="5C24AF59" w:rsidR="00F601B5" w:rsidRPr="00845F81" w:rsidRDefault="00F601B5" w:rsidP="00222F36">
            <w:pPr>
              <w:rPr>
                <w:sz w:val="20"/>
                <w:szCs w:val="20"/>
              </w:rPr>
            </w:pPr>
            <w:r w:rsidRPr="00845F81">
              <w:rPr>
                <w:sz w:val="20"/>
                <w:szCs w:val="20"/>
              </w:rPr>
              <w:t xml:space="preserve">Trauma </w:t>
            </w:r>
            <w:proofErr w:type="spellStart"/>
            <w:r>
              <w:rPr>
                <w:sz w:val="20"/>
                <w:szCs w:val="20"/>
              </w:rPr>
              <w:t>c</w:t>
            </w:r>
            <w:r w:rsidRPr="00845F81">
              <w:rPr>
                <w:sz w:val="20"/>
                <w:szCs w:val="20"/>
              </w:rPr>
              <w:t>onsultations</w:t>
            </w:r>
            <w:r w:rsidR="00C02C49" w:rsidRPr="00C02C49">
              <w:rPr>
                <w:sz w:val="20"/>
                <w:szCs w:val="20"/>
                <w:vertAlign w:val="superscript"/>
              </w:rPr>
              <w:t>b</w:t>
            </w:r>
            <w:proofErr w:type="spellEnd"/>
          </w:p>
        </w:tc>
        <w:tc>
          <w:tcPr>
            <w:tcW w:w="851" w:type="dxa"/>
            <w:shd w:val="clear" w:color="auto" w:fill="FFFFFF"/>
            <w:tcMar>
              <w:top w:w="15" w:type="dxa"/>
              <w:left w:w="15" w:type="dxa"/>
              <w:bottom w:w="0" w:type="dxa"/>
              <w:right w:w="15" w:type="dxa"/>
            </w:tcMar>
            <w:vAlign w:val="center"/>
          </w:tcPr>
          <w:p w14:paraId="39E79B1A" w14:textId="77777777" w:rsidR="00F601B5" w:rsidRPr="00845F81" w:rsidRDefault="00F601B5" w:rsidP="00222F36">
            <w:pPr>
              <w:jc w:val="center"/>
              <w:rPr>
                <w:sz w:val="20"/>
                <w:szCs w:val="20"/>
              </w:rPr>
            </w:pPr>
            <w:r w:rsidRPr="00845F81">
              <w:rPr>
                <w:sz w:val="20"/>
                <w:szCs w:val="20"/>
              </w:rPr>
              <w:t>-99.00</w:t>
            </w:r>
          </w:p>
        </w:tc>
        <w:tc>
          <w:tcPr>
            <w:tcW w:w="1417" w:type="dxa"/>
            <w:shd w:val="clear" w:color="auto" w:fill="FFFFFF"/>
            <w:tcMar>
              <w:top w:w="15" w:type="dxa"/>
              <w:left w:w="15" w:type="dxa"/>
              <w:bottom w:w="0" w:type="dxa"/>
              <w:right w:w="15" w:type="dxa"/>
            </w:tcMar>
            <w:vAlign w:val="center"/>
          </w:tcPr>
          <w:p w14:paraId="05360718" w14:textId="37A8F849" w:rsidR="00F601B5" w:rsidRPr="00845F81" w:rsidRDefault="001E53BC" w:rsidP="00222F36">
            <w:pPr>
              <w:jc w:val="center"/>
              <w:rPr>
                <w:sz w:val="20"/>
                <w:szCs w:val="20"/>
              </w:rPr>
            </w:pPr>
            <w:ins w:id="26" w:author="Andrés González Santa Cruz" w:date="2021-01-20T08:25:00Z">
              <w:r w:rsidRPr="001E53BC">
                <w:rPr>
                  <w:sz w:val="20"/>
                  <w:szCs w:val="20"/>
                </w:rPr>
                <w:t>-357.17</w:t>
              </w:r>
              <w:r>
                <w:rPr>
                  <w:sz w:val="20"/>
                  <w:szCs w:val="20"/>
                </w:rPr>
                <w:t xml:space="preserve">, </w:t>
              </w:r>
              <w:r w:rsidRPr="001E53BC">
                <w:rPr>
                  <w:sz w:val="20"/>
                  <w:szCs w:val="20"/>
                </w:rPr>
                <w:t>161.15</w:t>
              </w:r>
            </w:ins>
            <w:del w:id="27" w:author="Andrés González Santa Cruz" w:date="2021-01-20T08:25:00Z">
              <w:r w:rsidR="00F601B5" w:rsidRPr="00845F81" w:rsidDel="001E53BC">
                <w:rPr>
                  <w:sz w:val="20"/>
                  <w:szCs w:val="20"/>
                </w:rPr>
                <w:delText>-357.47, 160.75</w:delText>
              </w:r>
            </w:del>
          </w:p>
        </w:tc>
        <w:tc>
          <w:tcPr>
            <w:tcW w:w="851" w:type="dxa"/>
            <w:shd w:val="clear" w:color="auto" w:fill="FFFFFF"/>
            <w:tcMar>
              <w:top w:w="15" w:type="dxa"/>
              <w:left w:w="15" w:type="dxa"/>
              <w:bottom w:w="0" w:type="dxa"/>
              <w:right w:w="15" w:type="dxa"/>
            </w:tcMar>
            <w:vAlign w:val="center"/>
          </w:tcPr>
          <w:p w14:paraId="04BAE49C" w14:textId="047A35D4" w:rsidR="00F601B5" w:rsidRPr="00845F81" w:rsidRDefault="00F601B5" w:rsidP="00222F36">
            <w:pPr>
              <w:jc w:val="center"/>
              <w:rPr>
                <w:sz w:val="20"/>
                <w:szCs w:val="20"/>
              </w:rPr>
            </w:pPr>
            <w:r w:rsidRPr="00845F81">
              <w:rPr>
                <w:sz w:val="20"/>
                <w:szCs w:val="20"/>
              </w:rPr>
              <w:t>0.</w:t>
            </w:r>
            <w:del w:id="28" w:author="Andrés González Santa Cruz" w:date="2021-01-20T09:19:00Z">
              <w:r w:rsidRPr="00845F81" w:rsidDel="00264BA9">
                <w:rPr>
                  <w:sz w:val="20"/>
                  <w:szCs w:val="20"/>
                </w:rPr>
                <w:delText>220</w:delText>
              </w:r>
            </w:del>
            <w:ins w:id="29" w:author="Andrés González Santa Cruz" w:date="2021-01-20T09:19:00Z">
              <w:r w:rsidR="00264BA9" w:rsidRPr="00845F81">
                <w:rPr>
                  <w:sz w:val="20"/>
                  <w:szCs w:val="20"/>
                </w:rPr>
                <w:t>22</w:t>
              </w:r>
              <w:r w:rsidR="00264BA9">
                <w:rPr>
                  <w:sz w:val="20"/>
                  <w:szCs w:val="20"/>
                </w:rPr>
                <w:t>1</w:t>
              </w:r>
            </w:ins>
          </w:p>
        </w:tc>
        <w:tc>
          <w:tcPr>
            <w:tcW w:w="992" w:type="dxa"/>
            <w:shd w:val="clear" w:color="auto" w:fill="FFFFFF"/>
            <w:tcMar>
              <w:top w:w="15" w:type="dxa"/>
              <w:left w:w="15" w:type="dxa"/>
              <w:bottom w:w="0" w:type="dxa"/>
              <w:right w:w="15" w:type="dxa"/>
            </w:tcMar>
            <w:vAlign w:val="center"/>
          </w:tcPr>
          <w:p w14:paraId="10E0F3B1" w14:textId="77777777" w:rsidR="00F601B5" w:rsidRPr="00845F81" w:rsidRDefault="00F601B5" w:rsidP="00222F36">
            <w:pPr>
              <w:jc w:val="center"/>
              <w:rPr>
                <w:sz w:val="20"/>
                <w:szCs w:val="20"/>
              </w:rPr>
            </w:pPr>
            <w:r w:rsidRPr="00845F81">
              <w:rPr>
                <w:sz w:val="20"/>
                <w:szCs w:val="20"/>
              </w:rPr>
              <w:t>-10.93</w:t>
            </w:r>
          </w:p>
        </w:tc>
        <w:tc>
          <w:tcPr>
            <w:tcW w:w="1261" w:type="dxa"/>
            <w:shd w:val="clear" w:color="auto" w:fill="FFFFFF"/>
            <w:tcMar>
              <w:top w:w="15" w:type="dxa"/>
              <w:left w:w="15" w:type="dxa"/>
              <w:bottom w:w="0" w:type="dxa"/>
              <w:right w:w="15" w:type="dxa"/>
            </w:tcMar>
            <w:vAlign w:val="center"/>
          </w:tcPr>
          <w:p w14:paraId="20F17790" w14:textId="79AAC208" w:rsidR="00F601B5" w:rsidRPr="00845F81" w:rsidRDefault="00264BA9" w:rsidP="00222F36">
            <w:pPr>
              <w:jc w:val="center"/>
              <w:rPr>
                <w:sz w:val="20"/>
                <w:szCs w:val="20"/>
              </w:rPr>
            </w:pPr>
            <w:ins w:id="30" w:author="Andrés González Santa Cruz" w:date="2021-01-20T09:15:00Z">
              <w:r w:rsidRPr="00264BA9">
                <w:rPr>
                  <w:sz w:val="20"/>
                  <w:szCs w:val="20"/>
                </w:rPr>
                <w:t>-39.43, 17.79</w:t>
              </w:r>
            </w:ins>
            <w:del w:id="31" w:author="Andrés González Santa Cruz" w:date="2021-01-20T09:15:00Z">
              <w:r w:rsidR="00F601B5" w:rsidRPr="00845F81" w:rsidDel="00264BA9">
                <w:rPr>
                  <w:sz w:val="20"/>
                  <w:szCs w:val="20"/>
                </w:rPr>
                <w:delText>-39.46, 17.74</w:delText>
              </w:r>
            </w:del>
          </w:p>
        </w:tc>
      </w:tr>
      <w:tr w:rsidR="00F601B5" w:rsidRPr="00845F81" w14:paraId="1AC4F7B0" w14:textId="77777777" w:rsidTr="00222F36">
        <w:trPr>
          <w:trHeight w:val="170"/>
        </w:trPr>
        <w:tc>
          <w:tcPr>
            <w:tcW w:w="3969" w:type="dxa"/>
            <w:shd w:val="clear" w:color="auto" w:fill="FFFFFF"/>
            <w:tcMar>
              <w:top w:w="15" w:type="dxa"/>
              <w:left w:w="15" w:type="dxa"/>
              <w:bottom w:w="0" w:type="dxa"/>
              <w:right w:w="15" w:type="dxa"/>
            </w:tcMar>
            <w:vAlign w:val="center"/>
            <w:hideMark/>
          </w:tcPr>
          <w:p w14:paraId="7B29B391" w14:textId="5A464C26" w:rsidR="00F601B5" w:rsidRPr="00845F81" w:rsidRDefault="00F601B5" w:rsidP="00222F36">
            <w:pPr>
              <w:rPr>
                <w:sz w:val="20"/>
                <w:szCs w:val="20"/>
              </w:rPr>
            </w:pPr>
            <w:proofErr w:type="spellStart"/>
            <w:r w:rsidRPr="00845F81">
              <w:rPr>
                <w:sz w:val="20"/>
                <w:szCs w:val="20"/>
              </w:rPr>
              <w:t>Respiratory</w:t>
            </w:r>
            <w:proofErr w:type="spellEnd"/>
            <w:r w:rsidRPr="00845F81">
              <w:rPr>
                <w:sz w:val="20"/>
                <w:szCs w:val="20"/>
              </w:rPr>
              <w:t xml:space="preserve"> </w:t>
            </w:r>
            <w:proofErr w:type="spellStart"/>
            <w:r w:rsidRPr="00845F81">
              <w:rPr>
                <w:sz w:val="20"/>
                <w:szCs w:val="20"/>
              </w:rPr>
              <w:t>Consultations</w:t>
            </w:r>
            <w:r w:rsidR="00C02C49" w:rsidRPr="00C02C49">
              <w:rPr>
                <w:sz w:val="20"/>
                <w:szCs w:val="20"/>
                <w:vertAlign w:val="superscript"/>
              </w:rPr>
              <w:t>b</w:t>
            </w:r>
            <w:proofErr w:type="spellEnd"/>
          </w:p>
        </w:tc>
        <w:tc>
          <w:tcPr>
            <w:tcW w:w="851" w:type="dxa"/>
            <w:shd w:val="clear" w:color="auto" w:fill="FFFFFF"/>
            <w:tcMar>
              <w:top w:w="15" w:type="dxa"/>
              <w:left w:w="15" w:type="dxa"/>
              <w:bottom w:w="0" w:type="dxa"/>
              <w:right w:w="15" w:type="dxa"/>
            </w:tcMar>
            <w:vAlign w:val="center"/>
          </w:tcPr>
          <w:p w14:paraId="09DAAE8D" w14:textId="77777777" w:rsidR="00F601B5" w:rsidRPr="00845F81" w:rsidRDefault="00F601B5" w:rsidP="00222F36">
            <w:pPr>
              <w:jc w:val="center"/>
              <w:rPr>
                <w:sz w:val="20"/>
                <w:szCs w:val="20"/>
              </w:rPr>
            </w:pPr>
            <w:r w:rsidRPr="00845F81">
              <w:rPr>
                <w:sz w:val="20"/>
                <w:szCs w:val="20"/>
              </w:rPr>
              <w:t>-63.27</w:t>
            </w:r>
          </w:p>
        </w:tc>
        <w:tc>
          <w:tcPr>
            <w:tcW w:w="1417" w:type="dxa"/>
            <w:shd w:val="clear" w:color="auto" w:fill="FFFFFF"/>
            <w:tcMar>
              <w:top w:w="15" w:type="dxa"/>
              <w:left w:w="15" w:type="dxa"/>
              <w:bottom w:w="0" w:type="dxa"/>
              <w:right w:w="15" w:type="dxa"/>
            </w:tcMar>
            <w:vAlign w:val="center"/>
          </w:tcPr>
          <w:p w14:paraId="256707DA" w14:textId="6CB8A5CA" w:rsidR="00F601B5" w:rsidRPr="00845F81" w:rsidRDefault="001E53BC" w:rsidP="00222F36">
            <w:pPr>
              <w:jc w:val="center"/>
              <w:rPr>
                <w:sz w:val="20"/>
                <w:szCs w:val="20"/>
              </w:rPr>
            </w:pPr>
            <w:ins w:id="32" w:author="Andrés González Santa Cruz" w:date="2021-01-20T08:25:00Z">
              <w:r w:rsidRPr="001E53BC">
                <w:rPr>
                  <w:sz w:val="20"/>
                  <w:szCs w:val="20"/>
                </w:rPr>
                <w:t>-144.85</w:t>
              </w:r>
              <w:r>
                <w:rPr>
                  <w:sz w:val="20"/>
                  <w:szCs w:val="20"/>
                </w:rPr>
                <w:t xml:space="preserve">, </w:t>
              </w:r>
              <w:r w:rsidRPr="001E53BC">
                <w:rPr>
                  <w:sz w:val="20"/>
                  <w:szCs w:val="20"/>
                </w:rPr>
                <w:t>19.58</w:t>
              </w:r>
            </w:ins>
            <w:del w:id="33" w:author="Andrés González Santa Cruz" w:date="2021-01-20T08:25:00Z">
              <w:r w:rsidR="00F601B5" w:rsidRPr="00845F81" w:rsidDel="001E53BC">
                <w:rPr>
                  <w:sz w:val="20"/>
                  <w:szCs w:val="20"/>
                </w:rPr>
                <w:delText>-144.80, 19.45</w:delText>
              </w:r>
            </w:del>
          </w:p>
        </w:tc>
        <w:tc>
          <w:tcPr>
            <w:tcW w:w="851" w:type="dxa"/>
            <w:shd w:val="clear" w:color="auto" w:fill="FFFFFF"/>
            <w:tcMar>
              <w:top w:w="15" w:type="dxa"/>
              <w:left w:w="15" w:type="dxa"/>
              <w:bottom w:w="0" w:type="dxa"/>
              <w:right w:w="15" w:type="dxa"/>
            </w:tcMar>
            <w:vAlign w:val="center"/>
          </w:tcPr>
          <w:p w14:paraId="7CA50B9C" w14:textId="5BBFB7DF" w:rsidR="00F601B5" w:rsidRPr="00845F81" w:rsidRDefault="00F601B5" w:rsidP="00222F36">
            <w:pPr>
              <w:jc w:val="center"/>
              <w:rPr>
                <w:sz w:val="20"/>
                <w:szCs w:val="20"/>
              </w:rPr>
            </w:pPr>
            <w:r w:rsidRPr="00845F81">
              <w:rPr>
                <w:sz w:val="20"/>
                <w:szCs w:val="20"/>
              </w:rPr>
              <w:t>0.</w:t>
            </w:r>
            <w:del w:id="34" w:author="Andrés González Santa Cruz" w:date="2021-01-20T09:19:00Z">
              <w:r w:rsidRPr="00845F81" w:rsidDel="00264BA9">
                <w:rPr>
                  <w:sz w:val="20"/>
                  <w:szCs w:val="20"/>
                </w:rPr>
                <w:delText>066</w:delText>
              </w:r>
            </w:del>
            <w:ins w:id="35" w:author="Andrés González Santa Cruz" w:date="2021-01-20T09:19:00Z">
              <w:r w:rsidR="00264BA9" w:rsidRPr="00845F81">
                <w:rPr>
                  <w:sz w:val="20"/>
                  <w:szCs w:val="20"/>
                </w:rPr>
                <w:t>06</w:t>
              </w:r>
              <w:r w:rsidR="00264BA9">
                <w:rPr>
                  <w:sz w:val="20"/>
                  <w:szCs w:val="20"/>
                </w:rPr>
                <w:t>7</w:t>
              </w:r>
            </w:ins>
          </w:p>
        </w:tc>
        <w:tc>
          <w:tcPr>
            <w:tcW w:w="992" w:type="dxa"/>
            <w:shd w:val="clear" w:color="auto" w:fill="FFFFFF"/>
            <w:tcMar>
              <w:top w:w="15" w:type="dxa"/>
              <w:left w:w="15" w:type="dxa"/>
              <w:bottom w:w="0" w:type="dxa"/>
              <w:right w:w="15" w:type="dxa"/>
            </w:tcMar>
            <w:vAlign w:val="center"/>
          </w:tcPr>
          <w:p w14:paraId="62BB6292" w14:textId="77777777" w:rsidR="00F601B5" w:rsidRPr="00845F81" w:rsidRDefault="00F601B5" w:rsidP="00222F36">
            <w:pPr>
              <w:jc w:val="center"/>
              <w:rPr>
                <w:sz w:val="20"/>
                <w:szCs w:val="20"/>
              </w:rPr>
            </w:pPr>
            <w:r w:rsidRPr="00845F81">
              <w:rPr>
                <w:sz w:val="20"/>
                <w:szCs w:val="20"/>
              </w:rPr>
              <w:t>-40.91</w:t>
            </w:r>
          </w:p>
        </w:tc>
        <w:tc>
          <w:tcPr>
            <w:tcW w:w="1261" w:type="dxa"/>
            <w:shd w:val="clear" w:color="auto" w:fill="FFFFFF"/>
            <w:tcMar>
              <w:top w:w="15" w:type="dxa"/>
              <w:left w:w="15" w:type="dxa"/>
              <w:bottom w:w="0" w:type="dxa"/>
              <w:right w:w="15" w:type="dxa"/>
            </w:tcMar>
            <w:vAlign w:val="center"/>
          </w:tcPr>
          <w:p w14:paraId="49C16177" w14:textId="36EF33F2" w:rsidR="00F601B5" w:rsidRPr="00845F81" w:rsidRDefault="00264BA9" w:rsidP="00222F36">
            <w:pPr>
              <w:jc w:val="center"/>
              <w:rPr>
                <w:sz w:val="20"/>
                <w:szCs w:val="20"/>
              </w:rPr>
            </w:pPr>
            <w:ins w:id="36" w:author="Andrés González Santa Cruz" w:date="2021-01-20T09:18:00Z">
              <w:r w:rsidRPr="00264BA9">
                <w:rPr>
                  <w:sz w:val="20"/>
                  <w:szCs w:val="20"/>
                </w:rPr>
                <w:t>-93.65, 12.66</w:t>
              </w:r>
            </w:ins>
            <w:del w:id="37" w:author="Andrés González Santa Cruz" w:date="2021-01-20T09:18:00Z">
              <w:r w:rsidR="00F601B5" w:rsidRPr="00845F81" w:rsidDel="00264BA9">
                <w:rPr>
                  <w:sz w:val="20"/>
                  <w:szCs w:val="20"/>
                </w:rPr>
                <w:delText>-93.62, 12.57</w:delText>
              </w:r>
            </w:del>
          </w:p>
        </w:tc>
      </w:tr>
      <w:tr w:rsidR="00F601B5" w:rsidRPr="00845F81" w14:paraId="31C0DBE9" w14:textId="77777777" w:rsidTr="00222F36">
        <w:trPr>
          <w:trHeight w:val="170"/>
        </w:trPr>
        <w:tc>
          <w:tcPr>
            <w:tcW w:w="3969" w:type="dxa"/>
            <w:shd w:val="clear" w:color="auto" w:fill="FFFFFF"/>
            <w:tcMar>
              <w:top w:w="15" w:type="dxa"/>
              <w:left w:w="15" w:type="dxa"/>
              <w:bottom w:w="0" w:type="dxa"/>
              <w:right w:w="15" w:type="dxa"/>
            </w:tcMar>
            <w:vAlign w:val="center"/>
          </w:tcPr>
          <w:p w14:paraId="115ECC2B" w14:textId="2EF99DC9" w:rsidR="00F601B5" w:rsidRPr="00845F81" w:rsidRDefault="00F601B5" w:rsidP="00222F36">
            <w:pPr>
              <w:rPr>
                <w:sz w:val="20"/>
                <w:szCs w:val="20"/>
              </w:rPr>
            </w:pPr>
            <w:r w:rsidRPr="00845F81">
              <w:rPr>
                <w:sz w:val="20"/>
                <w:szCs w:val="20"/>
              </w:rPr>
              <w:t>Trauma Hospitalizations</w:t>
            </w:r>
            <w:r w:rsidR="00C02C49">
              <w:rPr>
                <w:sz w:val="18"/>
                <w:szCs w:val="18"/>
                <w:vertAlign w:val="superscript"/>
              </w:rPr>
              <w:t>c</w:t>
            </w:r>
          </w:p>
        </w:tc>
        <w:tc>
          <w:tcPr>
            <w:tcW w:w="851" w:type="dxa"/>
            <w:shd w:val="clear" w:color="auto" w:fill="FFFFFF"/>
            <w:tcMar>
              <w:top w:w="15" w:type="dxa"/>
              <w:left w:w="15" w:type="dxa"/>
              <w:bottom w:w="0" w:type="dxa"/>
              <w:right w:w="15" w:type="dxa"/>
            </w:tcMar>
            <w:vAlign w:val="center"/>
          </w:tcPr>
          <w:p w14:paraId="7CCB4E0E" w14:textId="77777777" w:rsidR="00F601B5" w:rsidRPr="00845F81" w:rsidRDefault="00F601B5" w:rsidP="00222F36">
            <w:pPr>
              <w:jc w:val="center"/>
              <w:rPr>
                <w:sz w:val="20"/>
                <w:szCs w:val="20"/>
              </w:rPr>
            </w:pPr>
            <w:r w:rsidRPr="00845F81">
              <w:rPr>
                <w:sz w:val="20"/>
                <w:szCs w:val="20"/>
              </w:rPr>
              <w:t>11.30</w:t>
            </w:r>
          </w:p>
        </w:tc>
        <w:tc>
          <w:tcPr>
            <w:tcW w:w="1417" w:type="dxa"/>
            <w:shd w:val="clear" w:color="auto" w:fill="FFFFFF"/>
            <w:tcMar>
              <w:top w:w="15" w:type="dxa"/>
              <w:left w:w="15" w:type="dxa"/>
              <w:bottom w:w="0" w:type="dxa"/>
              <w:right w:w="15" w:type="dxa"/>
            </w:tcMar>
            <w:vAlign w:val="center"/>
          </w:tcPr>
          <w:p w14:paraId="1E7E7762" w14:textId="794CDD47" w:rsidR="00F601B5" w:rsidRPr="00845F81" w:rsidDel="00D038CC" w:rsidRDefault="001E53BC" w:rsidP="00222F36">
            <w:pPr>
              <w:jc w:val="center"/>
              <w:rPr>
                <w:sz w:val="20"/>
                <w:szCs w:val="20"/>
              </w:rPr>
            </w:pPr>
            <w:ins w:id="38" w:author="Andrés González Santa Cruz" w:date="2021-01-20T08:25:00Z">
              <w:r w:rsidRPr="001E53BC">
                <w:rPr>
                  <w:sz w:val="20"/>
                  <w:szCs w:val="20"/>
                </w:rPr>
                <w:t>1.94</w:t>
              </w:r>
              <w:r>
                <w:rPr>
                  <w:sz w:val="20"/>
                  <w:szCs w:val="20"/>
                </w:rPr>
                <w:t xml:space="preserve">, </w:t>
              </w:r>
              <w:r w:rsidRPr="001E53BC">
                <w:rPr>
                  <w:sz w:val="20"/>
                  <w:szCs w:val="20"/>
                </w:rPr>
                <w:t>20.97</w:t>
              </w:r>
            </w:ins>
            <w:del w:id="39" w:author="Andrés González Santa Cruz" w:date="2021-01-20T08:25:00Z">
              <w:r w:rsidR="00F601B5" w:rsidRPr="00845F81" w:rsidDel="001E53BC">
                <w:rPr>
                  <w:sz w:val="20"/>
                  <w:szCs w:val="20"/>
                </w:rPr>
                <w:delText>1.92, 20.91</w:delText>
              </w:r>
            </w:del>
          </w:p>
        </w:tc>
        <w:tc>
          <w:tcPr>
            <w:tcW w:w="851" w:type="dxa"/>
            <w:shd w:val="clear" w:color="auto" w:fill="FFFFFF"/>
            <w:tcMar>
              <w:top w:w="15" w:type="dxa"/>
              <w:left w:w="15" w:type="dxa"/>
              <w:bottom w:w="0" w:type="dxa"/>
              <w:right w:w="15" w:type="dxa"/>
            </w:tcMar>
            <w:vAlign w:val="center"/>
          </w:tcPr>
          <w:p w14:paraId="74B6ADA9" w14:textId="77777777" w:rsidR="00F601B5" w:rsidRPr="00845F81" w:rsidRDefault="00F601B5" w:rsidP="00222F36">
            <w:pPr>
              <w:jc w:val="center"/>
              <w:rPr>
                <w:sz w:val="20"/>
                <w:szCs w:val="20"/>
              </w:rPr>
            </w:pPr>
            <w:r w:rsidRPr="00845F81">
              <w:rPr>
                <w:sz w:val="20"/>
                <w:szCs w:val="20"/>
              </w:rPr>
              <w:t>0.010</w:t>
            </w:r>
          </w:p>
        </w:tc>
        <w:tc>
          <w:tcPr>
            <w:tcW w:w="992" w:type="dxa"/>
            <w:shd w:val="clear" w:color="auto" w:fill="FFFFFF"/>
            <w:tcMar>
              <w:top w:w="15" w:type="dxa"/>
              <w:left w:w="15" w:type="dxa"/>
              <w:bottom w:w="0" w:type="dxa"/>
              <w:right w:w="15" w:type="dxa"/>
            </w:tcMar>
            <w:vAlign w:val="center"/>
          </w:tcPr>
          <w:p w14:paraId="1F311C0A" w14:textId="77777777" w:rsidR="00F601B5" w:rsidRPr="00845F81" w:rsidRDefault="00F601B5" w:rsidP="00222F36">
            <w:pPr>
              <w:jc w:val="center"/>
              <w:rPr>
                <w:sz w:val="20"/>
                <w:szCs w:val="20"/>
              </w:rPr>
            </w:pPr>
            <w:r w:rsidRPr="00845F81">
              <w:rPr>
                <w:sz w:val="20"/>
                <w:szCs w:val="20"/>
              </w:rPr>
              <w:t>16.11</w:t>
            </w:r>
          </w:p>
        </w:tc>
        <w:tc>
          <w:tcPr>
            <w:tcW w:w="1261" w:type="dxa"/>
            <w:shd w:val="clear" w:color="auto" w:fill="FFFFFF"/>
            <w:tcMar>
              <w:top w:w="15" w:type="dxa"/>
              <w:left w:w="15" w:type="dxa"/>
              <w:bottom w:w="0" w:type="dxa"/>
              <w:right w:w="15" w:type="dxa"/>
            </w:tcMar>
            <w:vAlign w:val="center"/>
          </w:tcPr>
          <w:p w14:paraId="3A0D77FC" w14:textId="2AE963DD" w:rsidR="00F601B5" w:rsidRPr="00845F81" w:rsidDel="00D038CC" w:rsidRDefault="00264BA9" w:rsidP="00222F36">
            <w:pPr>
              <w:jc w:val="center"/>
              <w:rPr>
                <w:sz w:val="20"/>
                <w:szCs w:val="20"/>
              </w:rPr>
            </w:pPr>
            <w:ins w:id="40" w:author="Andrés González Santa Cruz" w:date="2021-01-20T09:18:00Z">
              <w:r w:rsidRPr="00264BA9">
                <w:rPr>
                  <w:sz w:val="20"/>
                  <w:szCs w:val="20"/>
                </w:rPr>
                <w:t>2.77, 29.91</w:t>
              </w:r>
            </w:ins>
            <w:del w:id="41" w:author="Andrés González Santa Cruz" w:date="2021-01-20T09:18:00Z">
              <w:r w:rsidR="00F601B5" w:rsidRPr="00845F81" w:rsidDel="00264BA9">
                <w:rPr>
                  <w:sz w:val="20"/>
                  <w:szCs w:val="20"/>
                </w:rPr>
                <w:delText>2.75, 29.82</w:delText>
              </w:r>
            </w:del>
          </w:p>
        </w:tc>
      </w:tr>
      <w:tr w:rsidR="00F601B5" w:rsidRPr="00845F81" w14:paraId="45E939EA" w14:textId="77777777" w:rsidTr="00222F36">
        <w:trPr>
          <w:trHeight w:val="170"/>
        </w:trPr>
        <w:tc>
          <w:tcPr>
            <w:tcW w:w="3969" w:type="dxa"/>
            <w:shd w:val="clear" w:color="auto" w:fill="FFFFFF"/>
            <w:tcMar>
              <w:top w:w="15" w:type="dxa"/>
              <w:left w:w="15" w:type="dxa"/>
              <w:bottom w:w="0" w:type="dxa"/>
              <w:right w:w="15" w:type="dxa"/>
            </w:tcMar>
            <w:vAlign w:val="center"/>
          </w:tcPr>
          <w:p w14:paraId="4EC1398F" w14:textId="24D610C2" w:rsidR="00F601B5" w:rsidRPr="00845F81" w:rsidRDefault="00F601B5" w:rsidP="00222F36">
            <w:pPr>
              <w:rPr>
                <w:sz w:val="20"/>
                <w:szCs w:val="20"/>
              </w:rPr>
            </w:pPr>
            <w:r w:rsidRPr="00845F81">
              <w:rPr>
                <w:sz w:val="20"/>
                <w:szCs w:val="20"/>
              </w:rPr>
              <w:t>Respiratory Hospitalizations</w:t>
            </w:r>
            <w:r w:rsidR="00C02C49">
              <w:rPr>
                <w:sz w:val="18"/>
                <w:szCs w:val="18"/>
                <w:vertAlign w:val="superscript"/>
              </w:rPr>
              <w:t>c</w:t>
            </w:r>
          </w:p>
        </w:tc>
        <w:tc>
          <w:tcPr>
            <w:tcW w:w="851" w:type="dxa"/>
            <w:shd w:val="clear" w:color="auto" w:fill="FFFFFF"/>
            <w:tcMar>
              <w:top w:w="15" w:type="dxa"/>
              <w:left w:w="15" w:type="dxa"/>
              <w:bottom w:w="0" w:type="dxa"/>
              <w:right w:w="15" w:type="dxa"/>
            </w:tcMar>
            <w:vAlign w:val="center"/>
          </w:tcPr>
          <w:p w14:paraId="65C9FA77" w14:textId="77777777" w:rsidR="00F601B5" w:rsidRPr="00845F81" w:rsidRDefault="00F601B5" w:rsidP="00222F36">
            <w:pPr>
              <w:jc w:val="center"/>
              <w:rPr>
                <w:sz w:val="20"/>
                <w:szCs w:val="20"/>
              </w:rPr>
            </w:pPr>
            <w:r w:rsidRPr="00845F81">
              <w:rPr>
                <w:sz w:val="20"/>
                <w:szCs w:val="20"/>
              </w:rPr>
              <w:t>-3.73</w:t>
            </w:r>
          </w:p>
        </w:tc>
        <w:tc>
          <w:tcPr>
            <w:tcW w:w="1417" w:type="dxa"/>
            <w:shd w:val="clear" w:color="auto" w:fill="FFFFFF"/>
            <w:tcMar>
              <w:top w:w="15" w:type="dxa"/>
              <w:left w:w="15" w:type="dxa"/>
              <w:bottom w:w="0" w:type="dxa"/>
              <w:right w:w="15" w:type="dxa"/>
            </w:tcMar>
            <w:vAlign w:val="center"/>
          </w:tcPr>
          <w:p w14:paraId="109A8711" w14:textId="7988249A" w:rsidR="00F601B5" w:rsidRPr="00845F81" w:rsidDel="00D038CC" w:rsidRDefault="001E53BC" w:rsidP="00222F36">
            <w:pPr>
              <w:jc w:val="center"/>
              <w:rPr>
                <w:sz w:val="20"/>
                <w:szCs w:val="20"/>
              </w:rPr>
            </w:pPr>
            <w:ins w:id="42" w:author="Andrés González Santa Cruz" w:date="2021-01-20T08:30:00Z">
              <w:r w:rsidRPr="001E53BC">
                <w:rPr>
                  <w:sz w:val="20"/>
                  <w:szCs w:val="20"/>
                </w:rPr>
                <w:t>13.30</w:t>
              </w:r>
              <w:r>
                <w:rPr>
                  <w:sz w:val="20"/>
                  <w:szCs w:val="20"/>
                </w:rPr>
                <w:t xml:space="preserve">, </w:t>
              </w:r>
              <w:r w:rsidRPr="001E53BC">
                <w:rPr>
                  <w:sz w:val="20"/>
                  <w:szCs w:val="20"/>
                </w:rPr>
                <w:t>5.78</w:t>
              </w:r>
            </w:ins>
            <w:del w:id="43" w:author="Andrés González Santa Cruz" w:date="2021-01-20T08:30:00Z">
              <w:r w:rsidR="00F601B5" w:rsidRPr="00845F81" w:rsidDel="001E53BC">
                <w:rPr>
                  <w:sz w:val="20"/>
                  <w:szCs w:val="20"/>
                </w:rPr>
                <w:delText>-13.25, 5.92</w:delText>
              </w:r>
            </w:del>
          </w:p>
        </w:tc>
        <w:tc>
          <w:tcPr>
            <w:tcW w:w="851" w:type="dxa"/>
            <w:shd w:val="clear" w:color="auto" w:fill="FFFFFF"/>
            <w:tcMar>
              <w:top w:w="15" w:type="dxa"/>
              <w:left w:w="15" w:type="dxa"/>
              <w:bottom w:w="0" w:type="dxa"/>
              <w:right w:w="15" w:type="dxa"/>
            </w:tcMar>
            <w:vAlign w:val="center"/>
          </w:tcPr>
          <w:p w14:paraId="133C56DE" w14:textId="5FEC39E6" w:rsidR="00F601B5" w:rsidRPr="00845F81" w:rsidRDefault="00F601B5" w:rsidP="00222F36">
            <w:pPr>
              <w:jc w:val="center"/>
              <w:rPr>
                <w:sz w:val="20"/>
                <w:szCs w:val="20"/>
              </w:rPr>
            </w:pPr>
            <w:r w:rsidRPr="00845F81">
              <w:rPr>
                <w:sz w:val="20"/>
                <w:szCs w:val="20"/>
              </w:rPr>
              <w:t>0.</w:t>
            </w:r>
            <w:del w:id="44" w:author="Andrés González Santa Cruz" w:date="2021-01-20T09:19:00Z">
              <w:r w:rsidRPr="00845F81" w:rsidDel="00264BA9">
                <w:rPr>
                  <w:sz w:val="20"/>
                  <w:szCs w:val="20"/>
                </w:rPr>
                <w:delText>218</w:delText>
              </w:r>
            </w:del>
            <w:ins w:id="45" w:author="Andrés González Santa Cruz" w:date="2021-01-20T09:19:00Z">
              <w:r w:rsidR="00264BA9" w:rsidRPr="00845F81">
                <w:rPr>
                  <w:sz w:val="20"/>
                  <w:szCs w:val="20"/>
                </w:rPr>
                <w:t>21</w:t>
              </w:r>
              <w:r w:rsidR="00264BA9">
                <w:rPr>
                  <w:sz w:val="20"/>
                  <w:szCs w:val="20"/>
                </w:rPr>
                <w:t>9</w:t>
              </w:r>
            </w:ins>
          </w:p>
        </w:tc>
        <w:tc>
          <w:tcPr>
            <w:tcW w:w="992" w:type="dxa"/>
            <w:shd w:val="clear" w:color="auto" w:fill="FFFFFF"/>
            <w:tcMar>
              <w:top w:w="15" w:type="dxa"/>
              <w:left w:w="15" w:type="dxa"/>
              <w:bottom w:w="0" w:type="dxa"/>
              <w:right w:w="15" w:type="dxa"/>
            </w:tcMar>
            <w:vAlign w:val="center"/>
          </w:tcPr>
          <w:p w14:paraId="0CDD4543" w14:textId="77777777" w:rsidR="00F601B5" w:rsidRPr="00845F81" w:rsidRDefault="00F601B5" w:rsidP="00222F36">
            <w:pPr>
              <w:jc w:val="center"/>
              <w:rPr>
                <w:sz w:val="20"/>
                <w:szCs w:val="20"/>
              </w:rPr>
            </w:pPr>
            <w:r w:rsidRPr="00845F81">
              <w:rPr>
                <w:sz w:val="20"/>
                <w:szCs w:val="20"/>
              </w:rPr>
              <w:t>-15.38</w:t>
            </w:r>
          </w:p>
        </w:tc>
        <w:tc>
          <w:tcPr>
            <w:tcW w:w="1261" w:type="dxa"/>
            <w:shd w:val="clear" w:color="auto" w:fill="FFFFFF"/>
            <w:tcMar>
              <w:top w:w="15" w:type="dxa"/>
              <w:left w:w="15" w:type="dxa"/>
              <w:bottom w:w="0" w:type="dxa"/>
              <w:right w:w="15" w:type="dxa"/>
            </w:tcMar>
            <w:vAlign w:val="center"/>
          </w:tcPr>
          <w:p w14:paraId="1FB6E12D" w14:textId="34C4BD93" w:rsidR="00F601B5" w:rsidRPr="00845F81" w:rsidDel="00D038CC" w:rsidRDefault="00264BA9" w:rsidP="00222F36">
            <w:pPr>
              <w:jc w:val="center"/>
              <w:rPr>
                <w:sz w:val="20"/>
                <w:szCs w:val="20"/>
              </w:rPr>
            </w:pPr>
            <w:ins w:id="46" w:author="Andrés González Santa Cruz" w:date="2021-01-20T09:18:00Z">
              <w:r w:rsidRPr="00264BA9">
                <w:rPr>
                  <w:sz w:val="20"/>
                  <w:szCs w:val="20"/>
                </w:rPr>
                <w:t>-54.91, 23.86</w:t>
              </w:r>
            </w:ins>
            <w:del w:id="47" w:author="Andrés González Santa Cruz" w:date="2021-01-20T09:18:00Z">
              <w:r w:rsidR="00F601B5" w:rsidRPr="00845F81" w:rsidDel="00264BA9">
                <w:rPr>
                  <w:sz w:val="20"/>
                  <w:szCs w:val="20"/>
                </w:rPr>
                <w:delText>-54.70, 24.42</w:delText>
              </w:r>
            </w:del>
          </w:p>
        </w:tc>
      </w:tr>
      <w:tr w:rsidR="00F601B5" w:rsidRPr="00845F81" w14:paraId="25141A56" w14:textId="77777777" w:rsidTr="00222F36">
        <w:trPr>
          <w:trHeight w:val="170"/>
        </w:trPr>
        <w:tc>
          <w:tcPr>
            <w:tcW w:w="3969" w:type="dxa"/>
            <w:shd w:val="clear" w:color="auto" w:fill="FFFFFF"/>
            <w:tcMar>
              <w:top w:w="15" w:type="dxa"/>
              <w:left w:w="15" w:type="dxa"/>
              <w:bottom w:w="0" w:type="dxa"/>
              <w:right w:w="15" w:type="dxa"/>
            </w:tcMar>
            <w:vAlign w:val="center"/>
          </w:tcPr>
          <w:p w14:paraId="1F5F9330" w14:textId="77777777" w:rsidR="00F601B5" w:rsidRPr="00845F81" w:rsidRDefault="00F601B5" w:rsidP="00222F36">
            <w:pPr>
              <w:rPr>
                <w:sz w:val="20"/>
                <w:szCs w:val="20"/>
              </w:rPr>
            </w:pPr>
            <w:r>
              <w:rPr>
                <w:bCs/>
                <w:sz w:val="20"/>
                <w:szCs w:val="21"/>
              </w:rPr>
              <w:t>Trauma</w:t>
            </w:r>
            <w:r w:rsidRPr="00845F81">
              <w:rPr>
                <w:bCs/>
                <w:sz w:val="20"/>
                <w:szCs w:val="21"/>
              </w:rPr>
              <w:t xml:space="preserve"> </w:t>
            </w:r>
            <w:proofErr w:type="spellStart"/>
            <w:r>
              <w:rPr>
                <w:bCs/>
                <w:sz w:val="20"/>
                <w:szCs w:val="21"/>
              </w:rPr>
              <w:t>h</w:t>
            </w:r>
            <w:r w:rsidRPr="00845F81">
              <w:rPr>
                <w:bCs/>
                <w:sz w:val="20"/>
                <w:szCs w:val="21"/>
              </w:rPr>
              <w:t>ospitalizations</w:t>
            </w:r>
            <w:proofErr w:type="spellEnd"/>
            <w:r w:rsidRPr="00845F81">
              <w:rPr>
                <w:bCs/>
                <w:sz w:val="20"/>
                <w:szCs w:val="21"/>
              </w:rPr>
              <w:t xml:space="preserve"> per </w:t>
            </w:r>
            <w:r>
              <w:rPr>
                <w:bCs/>
                <w:sz w:val="20"/>
                <w:szCs w:val="21"/>
              </w:rPr>
              <w:t>1,000 c</w:t>
            </w:r>
            <w:r w:rsidRPr="00845F81">
              <w:rPr>
                <w:bCs/>
                <w:sz w:val="20"/>
                <w:szCs w:val="21"/>
              </w:rPr>
              <w:t>onsultations</w:t>
            </w:r>
          </w:p>
        </w:tc>
        <w:tc>
          <w:tcPr>
            <w:tcW w:w="851" w:type="dxa"/>
            <w:shd w:val="clear" w:color="auto" w:fill="FFFFFF"/>
            <w:tcMar>
              <w:top w:w="15" w:type="dxa"/>
              <w:left w:w="15" w:type="dxa"/>
              <w:bottom w:w="0" w:type="dxa"/>
              <w:right w:w="15" w:type="dxa"/>
            </w:tcMar>
            <w:vAlign w:val="center"/>
          </w:tcPr>
          <w:p w14:paraId="309E4F5C" w14:textId="77777777" w:rsidR="00F601B5" w:rsidRPr="00845F81" w:rsidRDefault="00F601B5" w:rsidP="00222F36">
            <w:pPr>
              <w:jc w:val="center"/>
              <w:rPr>
                <w:sz w:val="20"/>
                <w:szCs w:val="20"/>
              </w:rPr>
            </w:pPr>
            <w:r w:rsidRPr="00845F81">
              <w:rPr>
                <w:sz w:val="20"/>
                <w:szCs w:val="20"/>
              </w:rPr>
              <w:t>28.06</w:t>
            </w:r>
          </w:p>
        </w:tc>
        <w:tc>
          <w:tcPr>
            <w:tcW w:w="1417" w:type="dxa"/>
            <w:shd w:val="clear" w:color="auto" w:fill="FFFFFF"/>
            <w:tcMar>
              <w:top w:w="15" w:type="dxa"/>
              <w:left w:w="15" w:type="dxa"/>
              <w:bottom w:w="0" w:type="dxa"/>
              <w:right w:w="15" w:type="dxa"/>
            </w:tcMar>
            <w:vAlign w:val="center"/>
          </w:tcPr>
          <w:p w14:paraId="44575BBB" w14:textId="65E882E2" w:rsidR="00F601B5" w:rsidRPr="00845F81" w:rsidRDefault="001E53BC" w:rsidP="00222F36">
            <w:pPr>
              <w:jc w:val="center"/>
              <w:rPr>
                <w:sz w:val="20"/>
                <w:szCs w:val="20"/>
              </w:rPr>
            </w:pPr>
            <w:ins w:id="48" w:author="Andrés González Santa Cruz" w:date="2021-01-20T08:31:00Z">
              <w:r w:rsidRPr="001E53BC">
                <w:rPr>
                  <w:sz w:val="20"/>
                  <w:szCs w:val="20"/>
                </w:rPr>
                <w:t>7.08-48.20</w:t>
              </w:r>
            </w:ins>
            <w:del w:id="49" w:author="Andrés González Santa Cruz" w:date="2021-01-20T08:31:00Z">
              <w:r w:rsidR="00F601B5" w:rsidRPr="00845F81" w:rsidDel="001E53BC">
                <w:rPr>
                  <w:sz w:val="20"/>
                  <w:szCs w:val="20"/>
                </w:rPr>
                <w:delText>6.77, 48.13</w:delText>
              </w:r>
            </w:del>
          </w:p>
        </w:tc>
        <w:tc>
          <w:tcPr>
            <w:tcW w:w="851" w:type="dxa"/>
            <w:shd w:val="clear" w:color="auto" w:fill="FFFFFF"/>
            <w:tcMar>
              <w:top w:w="15" w:type="dxa"/>
              <w:left w:w="15" w:type="dxa"/>
              <w:bottom w:w="0" w:type="dxa"/>
              <w:right w:w="15" w:type="dxa"/>
            </w:tcMar>
            <w:vAlign w:val="center"/>
          </w:tcPr>
          <w:p w14:paraId="6666F092" w14:textId="77777777" w:rsidR="00F601B5" w:rsidRPr="00845F81" w:rsidRDefault="00F601B5" w:rsidP="00222F36">
            <w:pPr>
              <w:jc w:val="center"/>
              <w:rPr>
                <w:sz w:val="20"/>
                <w:szCs w:val="20"/>
              </w:rPr>
            </w:pPr>
            <w:r w:rsidRPr="00845F81">
              <w:rPr>
                <w:sz w:val="20"/>
                <w:szCs w:val="20"/>
              </w:rPr>
              <w:t>0.007</w:t>
            </w:r>
          </w:p>
        </w:tc>
        <w:tc>
          <w:tcPr>
            <w:tcW w:w="992" w:type="dxa"/>
            <w:shd w:val="clear" w:color="auto" w:fill="FFFFFF"/>
            <w:tcMar>
              <w:top w:w="15" w:type="dxa"/>
              <w:left w:w="15" w:type="dxa"/>
              <w:bottom w:w="0" w:type="dxa"/>
              <w:right w:w="15" w:type="dxa"/>
            </w:tcMar>
            <w:vAlign w:val="center"/>
          </w:tcPr>
          <w:p w14:paraId="1627F080" w14:textId="77777777" w:rsidR="00F601B5" w:rsidRPr="00845F81" w:rsidRDefault="00F601B5" w:rsidP="00222F36">
            <w:pPr>
              <w:jc w:val="center"/>
              <w:rPr>
                <w:sz w:val="20"/>
                <w:szCs w:val="20"/>
              </w:rPr>
            </w:pPr>
            <w:r w:rsidRPr="00845F81">
              <w:rPr>
                <w:sz w:val="20"/>
                <w:szCs w:val="20"/>
              </w:rPr>
              <w:t>37.93</w:t>
            </w:r>
          </w:p>
        </w:tc>
        <w:tc>
          <w:tcPr>
            <w:tcW w:w="1261" w:type="dxa"/>
            <w:shd w:val="clear" w:color="auto" w:fill="FFFFFF"/>
            <w:tcMar>
              <w:top w:w="15" w:type="dxa"/>
              <w:left w:w="15" w:type="dxa"/>
              <w:bottom w:w="0" w:type="dxa"/>
              <w:right w:w="15" w:type="dxa"/>
            </w:tcMar>
            <w:vAlign w:val="center"/>
          </w:tcPr>
          <w:p w14:paraId="154221B7" w14:textId="758A6C18" w:rsidR="00F601B5" w:rsidRPr="00845F81" w:rsidRDefault="00264BA9" w:rsidP="00222F36">
            <w:pPr>
              <w:jc w:val="center"/>
              <w:rPr>
                <w:sz w:val="20"/>
                <w:szCs w:val="20"/>
              </w:rPr>
            </w:pPr>
            <w:ins w:id="50" w:author="Andrés González Santa Cruz" w:date="2021-01-20T09:18:00Z">
              <w:r w:rsidRPr="00264BA9">
                <w:rPr>
                  <w:sz w:val="20"/>
                  <w:szCs w:val="20"/>
                </w:rPr>
                <w:t>9.57, 65.16</w:t>
              </w:r>
            </w:ins>
            <w:del w:id="51" w:author="Andrés González Santa Cruz" w:date="2021-01-20T09:18:00Z">
              <w:r w:rsidR="00F601B5" w:rsidRPr="00845F81" w:rsidDel="00264BA9">
                <w:rPr>
                  <w:sz w:val="20"/>
                  <w:szCs w:val="20"/>
                </w:rPr>
                <w:delText>9.16, 65.07</w:delText>
              </w:r>
            </w:del>
          </w:p>
        </w:tc>
      </w:tr>
      <w:tr w:rsidR="00F601B5" w:rsidRPr="00845F81" w14:paraId="0DE18459" w14:textId="77777777" w:rsidTr="00222F36">
        <w:trPr>
          <w:trHeight w:val="170"/>
        </w:trPr>
        <w:tc>
          <w:tcPr>
            <w:tcW w:w="3969" w:type="dxa"/>
            <w:shd w:val="clear" w:color="auto" w:fill="FFFFFF"/>
            <w:tcMar>
              <w:top w:w="15" w:type="dxa"/>
              <w:left w:w="15" w:type="dxa"/>
              <w:bottom w:w="0" w:type="dxa"/>
              <w:right w:w="15" w:type="dxa"/>
            </w:tcMar>
            <w:vAlign w:val="center"/>
          </w:tcPr>
          <w:p w14:paraId="0F431935" w14:textId="77777777" w:rsidR="00F601B5" w:rsidRPr="00845F81" w:rsidRDefault="00F601B5" w:rsidP="00222F36">
            <w:pPr>
              <w:rPr>
                <w:sz w:val="20"/>
                <w:szCs w:val="20"/>
              </w:rPr>
            </w:pPr>
            <w:proofErr w:type="spellStart"/>
            <w:r w:rsidRPr="00845F81">
              <w:rPr>
                <w:bCs/>
                <w:sz w:val="20"/>
                <w:szCs w:val="21"/>
              </w:rPr>
              <w:t>Respiratory</w:t>
            </w:r>
            <w:proofErr w:type="spellEnd"/>
            <w:r w:rsidRPr="00845F81">
              <w:rPr>
                <w:bCs/>
                <w:sz w:val="20"/>
                <w:szCs w:val="21"/>
              </w:rPr>
              <w:t xml:space="preserve"> </w:t>
            </w:r>
            <w:proofErr w:type="spellStart"/>
            <w:r>
              <w:rPr>
                <w:bCs/>
                <w:sz w:val="20"/>
                <w:szCs w:val="21"/>
              </w:rPr>
              <w:t>h</w:t>
            </w:r>
            <w:r w:rsidRPr="00845F81">
              <w:rPr>
                <w:bCs/>
                <w:sz w:val="20"/>
                <w:szCs w:val="21"/>
              </w:rPr>
              <w:t>ospitalizations</w:t>
            </w:r>
            <w:proofErr w:type="spellEnd"/>
            <w:r w:rsidRPr="00845F81">
              <w:rPr>
                <w:bCs/>
                <w:sz w:val="20"/>
                <w:szCs w:val="21"/>
              </w:rPr>
              <w:t xml:space="preserve"> per </w:t>
            </w:r>
            <w:r>
              <w:rPr>
                <w:bCs/>
                <w:sz w:val="20"/>
                <w:szCs w:val="21"/>
              </w:rPr>
              <w:t>1,000 c</w:t>
            </w:r>
            <w:r w:rsidRPr="00845F81">
              <w:rPr>
                <w:bCs/>
                <w:sz w:val="20"/>
                <w:szCs w:val="21"/>
              </w:rPr>
              <w:t>onsultations</w:t>
            </w:r>
          </w:p>
        </w:tc>
        <w:tc>
          <w:tcPr>
            <w:tcW w:w="851" w:type="dxa"/>
            <w:shd w:val="clear" w:color="auto" w:fill="FFFFFF"/>
            <w:tcMar>
              <w:top w:w="15" w:type="dxa"/>
              <w:left w:w="15" w:type="dxa"/>
              <w:bottom w:w="0" w:type="dxa"/>
              <w:right w:w="15" w:type="dxa"/>
            </w:tcMar>
            <w:vAlign w:val="center"/>
          </w:tcPr>
          <w:p w14:paraId="1C2AB011" w14:textId="77777777" w:rsidR="00F601B5" w:rsidRPr="00845F81" w:rsidRDefault="00F601B5" w:rsidP="00222F36">
            <w:pPr>
              <w:jc w:val="center"/>
              <w:rPr>
                <w:sz w:val="20"/>
                <w:szCs w:val="20"/>
              </w:rPr>
            </w:pPr>
            <w:r w:rsidRPr="00845F81">
              <w:rPr>
                <w:sz w:val="20"/>
                <w:szCs w:val="20"/>
              </w:rPr>
              <w:t>88.98</w:t>
            </w:r>
          </w:p>
        </w:tc>
        <w:tc>
          <w:tcPr>
            <w:tcW w:w="1417" w:type="dxa"/>
            <w:shd w:val="clear" w:color="auto" w:fill="FFFFFF"/>
            <w:tcMar>
              <w:top w:w="15" w:type="dxa"/>
              <w:left w:w="15" w:type="dxa"/>
              <w:bottom w:w="0" w:type="dxa"/>
              <w:right w:w="15" w:type="dxa"/>
            </w:tcMar>
            <w:vAlign w:val="center"/>
          </w:tcPr>
          <w:p w14:paraId="2CB13D4A" w14:textId="3D386809" w:rsidR="00F601B5" w:rsidRPr="00845F81" w:rsidRDefault="00264BA9" w:rsidP="00222F36">
            <w:pPr>
              <w:jc w:val="center"/>
              <w:rPr>
                <w:sz w:val="20"/>
                <w:szCs w:val="20"/>
              </w:rPr>
            </w:pPr>
            <w:ins w:id="52" w:author="Andrés González Santa Cruz" w:date="2021-01-20T09:15:00Z">
              <w:r w:rsidRPr="00264BA9">
                <w:rPr>
                  <w:sz w:val="20"/>
                  <w:szCs w:val="20"/>
                </w:rPr>
                <w:t>43.97, 135.96</w:t>
              </w:r>
            </w:ins>
            <w:del w:id="53" w:author="Andrés González Santa Cruz" w:date="2021-01-20T09:15:00Z">
              <w:r w:rsidR="00F601B5" w:rsidRPr="00845F81" w:rsidDel="00264BA9">
                <w:rPr>
                  <w:sz w:val="20"/>
                  <w:szCs w:val="20"/>
                </w:rPr>
                <w:delText>44.13, 136.20</w:delText>
              </w:r>
            </w:del>
          </w:p>
        </w:tc>
        <w:tc>
          <w:tcPr>
            <w:tcW w:w="851" w:type="dxa"/>
            <w:shd w:val="clear" w:color="auto" w:fill="FFFFFF"/>
            <w:tcMar>
              <w:top w:w="15" w:type="dxa"/>
              <w:left w:w="15" w:type="dxa"/>
              <w:bottom w:w="0" w:type="dxa"/>
              <w:right w:w="15" w:type="dxa"/>
            </w:tcMar>
            <w:vAlign w:val="center"/>
          </w:tcPr>
          <w:p w14:paraId="268913CE" w14:textId="77777777" w:rsidR="00F601B5" w:rsidRPr="00845F81" w:rsidRDefault="00F601B5" w:rsidP="00222F36">
            <w:pPr>
              <w:jc w:val="center"/>
              <w:rPr>
                <w:sz w:val="20"/>
                <w:szCs w:val="20"/>
              </w:rPr>
            </w:pPr>
            <w:r w:rsidRPr="00845F81">
              <w:rPr>
                <w:sz w:val="20"/>
                <w:szCs w:val="20"/>
              </w:rPr>
              <w:t>&lt;0.001</w:t>
            </w:r>
          </w:p>
        </w:tc>
        <w:tc>
          <w:tcPr>
            <w:tcW w:w="992" w:type="dxa"/>
            <w:shd w:val="clear" w:color="auto" w:fill="FFFFFF"/>
            <w:tcMar>
              <w:top w:w="15" w:type="dxa"/>
              <w:left w:w="15" w:type="dxa"/>
              <w:bottom w:w="0" w:type="dxa"/>
              <w:right w:w="15" w:type="dxa"/>
            </w:tcMar>
            <w:vAlign w:val="center"/>
          </w:tcPr>
          <w:p w14:paraId="73C98A18" w14:textId="77777777" w:rsidR="00F601B5" w:rsidRPr="00845F81" w:rsidRDefault="00F601B5" w:rsidP="00222F36">
            <w:pPr>
              <w:jc w:val="center"/>
              <w:rPr>
                <w:sz w:val="20"/>
                <w:szCs w:val="20"/>
              </w:rPr>
            </w:pPr>
            <w:r w:rsidRPr="00845F81">
              <w:rPr>
                <w:sz w:val="20"/>
                <w:szCs w:val="20"/>
              </w:rPr>
              <w:t>62.80</w:t>
            </w:r>
          </w:p>
        </w:tc>
        <w:tc>
          <w:tcPr>
            <w:tcW w:w="1261" w:type="dxa"/>
            <w:shd w:val="clear" w:color="auto" w:fill="FFFFFF"/>
            <w:tcMar>
              <w:top w:w="15" w:type="dxa"/>
              <w:left w:w="15" w:type="dxa"/>
              <w:bottom w:w="0" w:type="dxa"/>
              <w:right w:w="15" w:type="dxa"/>
            </w:tcMar>
            <w:vAlign w:val="center"/>
          </w:tcPr>
          <w:p w14:paraId="15C3A6C5" w14:textId="0820B34F" w:rsidR="00F601B5" w:rsidRPr="00845F81" w:rsidRDefault="00264BA9" w:rsidP="00222F36">
            <w:pPr>
              <w:jc w:val="center"/>
              <w:rPr>
                <w:sz w:val="20"/>
                <w:szCs w:val="20"/>
              </w:rPr>
            </w:pPr>
            <w:ins w:id="54" w:author="Andrés González Santa Cruz" w:date="2021-01-20T09:18:00Z">
              <w:r w:rsidRPr="00264BA9">
                <w:rPr>
                  <w:sz w:val="20"/>
                  <w:szCs w:val="20"/>
                </w:rPr>
                <w:t>31.03, 95.96</w:t>
              </w:r>
            </w:ins>
            <w:del w:id="55" w:author="Andrés González Santa Cruz" w:date="2021-01-20T09:18:00Z">
              <w:r w:rsidR="00F601B5" w:rsidRPr="00845F81" w:rsidDel="00264BA9">
                <w:rPr>
                  <w:sz w:val="20"/>
                  <w:szCs w:val="20"/>
                </w:rPr>
                <w:delText>31.15, 96.13</w:delText>
              </w:r>
            </w:del>
          </w:p>
        </w:tc>
      </w:tr>
    </w:tbl>
    <w:p w14:paraId="286B2F84" w14:textId="5D1AD74B" w:rsidR="00F601B5" w:rsidRPr="00C02C49" w:rsidRDefault="00C02C49" w:rsidP="00F601B5">
      <w:pPr>
        <w:rPr>
          <w:szCs w:val="28"/>
          <w:lang w:val="en-US"/>
        </w:rPr>
      </w:pPr>
      <w:proofErr w:type="spellStart"/>
      <w:r>
        <w:rPr>
          <w:sz w:val="18"/>
          <w:szCs w:val="18"/>
          <w:vertAlign w:val="superscript"/>
          <w:lang w:val="en-US"/>
        </w:rPr>
        <w:t>b</w:t>
      </w:r>
      <w:r w:rsidR="00F601B5" w:rsidRPr="00C02C49">
        <w:rPr>
          <w:sz w:val="18"/>
          <w:szCs w:val="18"/>
          <w:lang w:val="en-US"/>
        </w:rPr>
        <w:t>Models</w:t>
      </w:r>
      <w:proofErr w:type="spellEnd"/>
      <w:r w:rsidR="00F601B5" w:rsidRPr="00C02C49">
        <w:rPr>
          <w:sz w:val="18"/>
          <w:szCs w:val="18"/>
          <w:lang w:val="en-US"/>
        </w:rPr>
        <w:t xml:space="preserve"> also included circulatory consultations as a control variable.</w:t>
      </w:r>
    </w:p>
    <w:p w14:paraId="3C3D27BE" w14:textId="261459FE" w:rsidR="00C02C49" w:rsidRPr="00C02C49" w:rsidRDefault="00C02C49" w:rsidP="00C02C49">
      <w:pPr>
        <w:rPr>
          <w:sz w:val="18"/>
          <w:szCs w:val="18"/>
          <w:lang w:val="en-US"/>
        </w:rPr>
      </w:pPr>
      <w:proofErr w:type="spellStart"/>
      <w:r>
        <w:rPr>
          <w:sz w:val="18"/>
          <w:szCs w:val="18"/>
          <w:vertAlign w:val="superscript"/>
          <w:lang w:val="en-US"/>
        </w:rPr>
        <w:t>c</w:t>
      </w:r>
      <w:r w:rsidRPr="00C02C49">
        <w:rPr>
          <w:sz w:val="18"/>
          <w:szCs w:val="18"/>
          <w:lang w:val="en-US"/>
        </w:rPr>
        <w:t>Models</w:t>
      </w:r>
      <w:proofErr w:type="spellEnd"/>
      <w:r w:rsidRPr="00C02C49">
        <w:rPr>
          <w:sz w:val="18"/>
          <w:szCs w:val="18"/>
          <w:lang w:val="en-US"/>
        </w:rPr>
        <w:t xml:space="preserve"> also included circulatory hospitalizations as a control variable.</w:t>
      </w:r>
    </w:p>
    <w:p w14:paraId="330AB265" w14:textId="77777777" w:rsidR="00F601B5" w:rsidRPr="00C02C49" w:rsidRDefault="00F601B5" w:rsidP="00F601B5">
      <w:pPr>
        <w:rPr>
          <w:sz w:val="18"/>
          <w:szCs w:val="18"/>
          <w:lang w:val="en-US"/>
        </w:rPr>
      </w:pPr>
      <w:proofErr w:type="spellStart"/>
      <w:r w:rsidRPr="00C02C49">
        <w:rPr>
          <w:sz w:val="18"/>
          <w:szCs w:val="18"/>
          <w:vertAlign w:val="superscript"/>
          <w:lang w:val="en-US"/>
        </w:rPr>
        <w:t>d</w:t>
      </w:r>
      <w:r w:rsidRPr="00C02C49">
        <w:rPr>
          <w:sz w:val="18"/>
          <w:szCs w:val="18"/>
          <w:lang w:val="en-US"/>
        </w:rPr>
        <w:t>Models</w:t>
      </w:r>
      <w:proofErr w:type="spellEnd"/>
      <w:r w:rsidRPr="00C02C49">
        <w:rPr>
          <w:sz w:val="18"/>
          <w:szCs w:val="18"/>
          <w:lang w:val="en-US"/>
        </w:rPr>
        <w:t xml:space="preserve"> also included the proportion of circulatory hospitalizations of circulatory consultations (x 1,000 population) as a control variable.</w:t>
      </w:r>
    </w:p>
    <w:p w14:paraId="0728E197" w14:textId="3C6AA58F" w:rsidR="005F43E7" w:rsidRPr="00F601B5" w:rsidRDefault="005F43E7" w:rsidP="00615D5E">
      <w:pPr>
        <w:pBdr>
          <w:top w:val="nil"/>
          <w:left w:val="nil"/>
          <w:bottom w:val="nil"/>
          <w:right w:val="nil"/>
          <w:between w:val="nil"/>
        </w:pBdr>
        <w:tabs>
          <w:tab w:val="left" w:pos="260"/>
          <w:tab w:val="left" w:pos="500"/>
        </w:tabs>
        <w:spacing w:line="480" w:lineRule="auto"/>
        <w:rPr>
          <w:color w:val="212121"/>
          <w:sz w:val="16"/>
          <w:szCs w:val="16"/>
          <w:shd w:val="clear" w:color="auto" w:fill="FFFFFF"/>
          <w:lang w:val="en-US"/>
        </w:rPr>
      </w:pPr>
    </w:p>
    <w:p w14:paraId="1D452ECA" w14:textId="77777777" w:rsidR="005B21B7" w:rsidRPr="00F601B5" w:rsidRDefault="005B21B7" w:rsidP="00711C17">
      <w:pPr>
        <w:spacing w:line="360" w:lineRule="auto"/>
        <w:ind w:hanging="142"/>
        <w:rPr>
          <w:color w:val="212121"/>
          <w:sz w:val="16"/>
          <w:szCs w:val="16"/>
          <w:shd w:val="clear" w:color="auto" w:fill="FFFFFF"/>
          <w:lang w:val="en-US"/>
        </w:rPr>
        <w:sectPr w:rsidR="005B21B7" w:rsidRPr="00F601B5">
          <w:pgSz w:w="12240" w:h="15840"/>
          <w:pgMar w:top="1440" w:right="1440" w:bottom="1440" w:left="1440" w:header="720" w:footer="720" w:gutter="0"/>
          <w:cols w:space="720"/>
          <w:docGrid w:linePitch="360"/>
        </w:sectPr>
      </w:pPr>
    </w:p>
    <w:p w14:paraId="6C1DBB02" w14:textId="1D53D132" w:rsidR="005B21B7" w:rsidRPr="0013600D" w:rsidRDefault="005B21B7" w:rsidP="005B21B7">
      <w:pPr>
        <w:spacing w:line="360" w:lineRule="auto"/>
        <w:ind w:hanging="142"/>
        <w:rPr>
          <w:b/>
          <w:bCs/>
          <w:lang w:val="en-US"/>
        </w:rPr>
      </w:pPr>
      <w:r w:rsidRPr="0013600D">
        <w:rPr>
          <w:b/>
          <w:bCs/>
          <w:lang w:val="en-US"/>
        </w:rPr>
        <w:lastRenderedPageBreak/>
        <w:t xml:space="preserve">Figure 1. Trends of emergency department consultations and hospitalizations </w:t>
      </w:r>
      <w:commentRangeStart w:id="56"/>
      <w:r w:rsidRPr="0013600D">
        <w:rPr>
          <w:b/>
          <w:bCs/>
          <w:lang w:val="en-US"/>
        </w:rPr>
        <w:t>(2015-2019)</w:t>
      </w:r>
      <w:commentRangeEnd w:id="56"/>
      <w:r w:rsidR="003C285B">
        <w:rPr>
          <w:rStyle w:val="Refdecomentario"/>
        </w:rPr>
        <w:commentReference w:id="56"/>
      </w:r>
    </w:p>
    <w:p w14:paraId="3C1491C2" w14:textId="28D79BDF" w:rsidR="005B21B7" w:rsidRPr="0013600D" w:rsidRDefault="0013600D" w:rsidP="00711C17">
      <w:pPr>
        <w:spacing w:line="360" w:lineRule="auto"/>
        <w:ind w:hanging="142"/>
        <w:rPr>
          <w:color w:val="212121"/>
          <w:sz w:val="16"/>
          <w:szCs w:val="16"/>
          <w:shd w:val="clear" w:color="auto" w:fill="FFFFFF"/>
          <w:lang w:val="en-US"/>
        </w:rPr>
      </w:pPr>
      <w:r>
        <w:rPr>
          <w:noProof/>
        </w:rPr>
        <w:drawing>
          <wp:inline distT="0" distB="0" distL="0" distR="0" wp14:anchorId="4996BFF6" wp14:editId="1B291F55">
            <wp:extent cx="8229600" cy="50095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229600" cy="5009515"/>
                    </a:xfrm>
                    <a:prstGeom prst="rect">
                      <a:avLst/>
                    </a:prstGeom>
                    <a:noFill/>
                    <a:ln>
                      <a:noFill/>
                    </a:ln>
                  </pic:spPr>
                </pic:pic>
              </a:graphicData>
            </a:graphic>
          </wp:inline>
        </w:drawing>
      </w:r>
    </w:p>
    <w:p w14:paraId="6C454AE3" w14:textId="0F03FCFB" w:rsidR="003C285B" w:rsidRPr="001A5CAF" w:rsidRDefault="003C285B" w:rsidP="00711C17">
      <w:pPr>
        <w:spacing w:line="360" w:lineRule="auto"/>
        <w:ind w:hanging="142"/>
        <w:rPr>
          <w:color w:val="212121"/>
          <w:sz w:val="16"/>
          <w:szCs w:val="16"/>
          <w:shd w:val="clear" w:color="auto" w:fill="FFFFFF"/>
          <w:lang w:val="en-US"/>
        </w:rPr>
      </w:pPr>
      <w:r w:rsidRPr="001A5CAF">
        <w:rPr>
          <w:color w:val="212121"/>
          <w:sz w:val="16"/>
          <w:szCs w:val="16"/>
          <w:shd w:val="clear" w:color="auto" w:fill="FFFFFF"/>
          <w:lang w:val="en-US"/>
        </w:rPr>
        <w:t xml:space="preserve">Note: black lines are the observed trend for each outcome, red lines are the estimated trends through </w:t>
      </w:r>
      <w:proofErr w:type="spellStart"/>
      <w:r w:rsidRPr="001A5CAF">
        <w:rPr>
          <w:color w:val="212121"/>
          <w:sz w:val="16"/>
          <w:szCs w:val="16"/>
          <w:shd w:val="clear" w:color="auto" w:fill="FFFFFF"/>
          <w:lang w:val="en-US"/>
        </w:rPr>
        <w:t>Bayesis</w:t>
      </w:r>
      <w:proofErr w:type="spellEnd"/>
      <w:r w:rsidRPr="001A5CAF">
        <w:rPr>
          <w:color w:val="212121"/>
          <w:sz w:val="16"/>
          <w:szCs w:val="16"/>
          <w:shd w:val="clear" w:color="auto" w:fill="FFFFFF"/>
          <w:lang w:val="en-US"/>
        </w:rPr>
        <w:t xml:space="preserve"> structural times-series model and blue areas are the 95% credible interval from estimates.</w:t>
      </w:r>
    </w:p>
    <w:p w14:paraId="7C0B6609" w14:textId="55F6FB70" w:rsidR="00C13B9C" w:rsidRPr="0013600D" w:rsidRDefault="00C13B9C" w:rsidP="00C13B9C">
      <w:pPr>
        <w:spacing w:line="360" w:lineRule="auto"/>
        <w:rPr>
          <w:b/>
          <w:bCs/>
          <w:lang w:val="en-US"/>
        </w:rPr>
      </w:pPr>
      <w:r w:rsidRPr="001A5CAF">
        <w:rPr>
          <w:color w:val="212121"/>
          <w:sz w:val="16"/>
          <w:szCs w:val="16"/>
          <w:shd w:val="clear" w:color="auto" w:fill="FFFFFF"/>
          <w:lang w:val="en-US"/>
        </w:rPr>
        <w:br w:type="column"/>
      </w:r>
      <w:r w:rsidRPr="0013600D">
        <w:rPr>
          <w:b/>
          <w:bCs/>
          <w:lang w:val="en-US"/>
        </w:rPr>
        <w:lastRenderedPageBreak/>
        <w:t xml:space="preserve">Figure 2. Differences between </w:t>
      </w:r>
      <w:r w:rsidR="00F601B5" w:rsidRPr="0013600D">
        <w:rPr>
          <w:b/>
          <w:bCs/>
          <w:lang w:val="en-US"/>
        </w:rPr>
        <w:t>predicted</w:t>
      </w:r>
      <w:r w:rsidRPr="0013600D">
        <w:rPr>
          <w:b/>
          <w:bCs/>
          <w:lang w:val="en-US"/>
        </w:rPr>
        <w:t xml:space="preserve"> and observed outcomes in the </w:t>
      </w:r>
      <w:r w:rsidR="00F601B5" w:rsidRPr="0013600D">
        <w:rPr>
          <w:b/>
          <w:bCs/>
          <w:lang w:val="en-US"/>
        </w:rPr>
        <w:t xml:space="preserve">10 weeks </w:t>
      </w:r>
      <w:proofErr w:type="gramStart"/>
      <w:r w:rsidRPr="0013600D">
        <w:rPr>
          <w:b/>
          <w:bCs/>
          <w:lang w:val="en-US"/>
        </w:rPr>
        <w:t>pre and post exposure</w:t>
      </w:r>
      <w:proofErr w:type="gramEnd"/>
      <w:r w:rsidRPr="0013600D">
        <w:rPr>
          <w:b/>
          <w:bCs/>
          <w:lang w:val="en-US"/>
        </w:rPr>
        <w:t xml:space="preserve"> periods</w:t>
      </w:r>
    </w:p>
    <w:p w14:paraId="5C5651D1" w14:textId="77777777" w:rsidR="00C13B9C" w:rsidRPr="00845F81" w:rsidRDefault="00C13B9C" w:rsidP="00C13B9C">
      <w:pPr>
        <w:spacing w:line="360" w:lineRule="auto"/>
        <w:ind w:hanging="142"/>
        <w:jc w:val="center"/>
        <w:rPr>
          <w:b/>
          <w:bCs/>
        </w:rPr>
      </w:pPr>
      <w:r w:rsidRPr="00C13B9C">
        <w:rPr>
          <w:noProof/>
          <w:color w:val="212121"/>
          <w:sz w:val="16"/>
          <w:szCs w:val="16"/>
          <w:shd w:val="clear" w:color="auto" w:fill="FFFFFF"/>
        </w:rPr>
        <w:drawing>
          <wp:inline distT="0" distB="0" distL="0" distR="0" wp14:anchorId="32DF5538" wp14:editId="281C0D28">
            <wp:extent cx="8240233" cy="5011928"/>
            <wp:effectExtent l="0" t="0" r="2540" b="5080"/>
            <wp:docPr id="2"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10;&#10;Descripción generada automáticamente"/>
                    <pic:cNvPicPr/>
                  </pic:nvPicPr>
                  <pic:blipFill>
                    <a:blip r:embed="rId19"/>
                    <a:stretch>
                      <a:fillRect/>
                    </a:stretch>
                  </pic:blipFill>
                  <pic:spPr>
                    <a:xfrm>
                      <a:off x="0" y="0"/>
                      <a:ext cx="8273635" cy="5032244"/>
                    </a:xfrm>
                    <a:prstGeom prst="rect">
                      <a:avLst/>
                    </a:prstGeom>
                  </pic:spPr>
                </pic:pic>
              </a:graphicData>
            </a:graphic>
          </wp:inline>
        </w:drawing>
      </w:r>
    </w:p>
    <w:p w14:paraId="699D11C7" w14:textId="7C350D01" w:rsidR="00C13B9C" w:rsidRPr="0013600D" w:rsidRDefault="00C13B9C" w:rsidP="00C13B9C">
      <w:pPr>
        <w:spacing w:line="360" w:lineRule="auto"/>
        <w:rPr>
          <w:b/>
          <w:bCs/>
          <w:lang w:val="en-US"/>
        </w:rPr>
      </w:pPr>
      <w:r w:rsidRPr="0013600D">
        <w:rPr>
          <w:color w:val="212121"/>
          <w:sz w:val="16"/>
          <w:szCs w:val="16"/>
          <w:shd w:val="clear" w:color="auto" w:fill="FFFFFF"/>
          <w:lang w:val="en-US"/>
        </w:rPr>
        <w:br w:type="column"/>
      </w:r>
      <w:r w:rsidRPr="0013600D">
        <w:rPr>
          <w:b/>
          <w:bCs/>
          <w:lang w:val="en-US"/>
        </w:rPr>
        <w:lastRenderedPageBreak/>
        <w:t xml:space="preserve">Figure 3. Cumulative difference between </w:t>
      </w:r>
      <w:r w:rsidR="00F601B5" w:rsidRPr="0013600D">
        <w:rPr>
          <w:b/>
          <w:bCs/>
          <w:lang w:val="en-US"/>
        </w:rPr>
        <w:t>predicted</w:t>
      </w:r>
      <w:r w:rsidRPr="0013600D">
        <w:rPr>
          <w:b/>
          <w:bCs/>
          <w:lang w:val="en-US"/>
        </w:rPr>
        <w:t xml:space="preserve"> and observed outcomes</w:t>
      </w:r>
      <w:r w:rsidR="00F601B5" w:rsidRPr="0013600D">
        <w:rPr>
          <w:b/>
          <w:bCs/>
          <w:lang w:val="en-US"/>
        </w:rPr>
        <w:t xml:space="preserve"> in the 10 weeks </w:t>
      </w:r>
      <w:proofErr w:type="gramStart"/>
      <w:r w:rsidR="00F601B5" w:rsidRPr="0013600D">
        <w:rPr>
          <w:b/>
          <w:bCs/>
          <w:lang w:val="en-US"/>
        </w:rPr>
        <w:t>pre and post exposure</w:t>
      </w:r>
      <w:proofErr w:type="gramEnd"/>
      <w:r w:rsidR="00F601B5" w:rsidRPr="0013600D">
        <w:rPr>
          <w:b/>
          <w:bCs/>
          <w:lang w:val="en-US"/>
        </w:rPr>
        <w:t xml:space="preserve"> periods</w:t>
      </w:r>
    </w:p>
    <w:p w14:paraId="53CA47F7" w14:textId="13D6DD2F" w:rsidR="005B21B7" w:rsidRDefault="00C13B9C" w:rsidP="00711C17">
      <w:pPr>
        <w:spacing w:line="360" w:lineRule="auto"/>
        <w:ind w:hanging="142"/>
        <w:rPr>
          <w:color w:val="212121"/>
          <w:sz w:val="16"/>
          <w:szCs w:val="16"/>
          <w:shd w:val="clear" w:color="auto" w:fill="FFFFFF"/>
        </w:rPr>
      </w:pPr>
      <w:r w:rsidRPr="00C13B9C">
        <w:rPr>
          <w:noProof/>
          <w:color w:val="212121"/>
          <w:sz w:val="16"/>
          <w:szCs w:val="16"/>
          <w:shd w:val="clear" w:color="auto" w:fill="FFFFFF"/>
        </w:rPr>
        <w:drawing>
          <wp:inline distT="0" distB="0" distL="0" distR="0" wp14:anchorId="34F018C9" wp14:editId="4F2E2B3D">
            <wp:extent cx="8278596" cy="5039832"/>
            <wp:effectExtent l="0" t="0" r="1905" b="2540"/>
            <wp:docPr id="4" name="Imagen 4"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de superficie&#10;&#10;Descripción generada automáticamente"/>
                    <pic:cNvPicPr/>
                  </pic:nvPicPr>
                  <pic:blipFill>
                    <a:blip r:embed="rId20"/>
                    <a:stretch>
                      <a:fillRect/>
                    </a:stretch>
                  </pic:blipFill>
                  <pic:spPr>
                    <a:xfrm>
                      <a:off x="0" y="0"/>
                      <a:ext cx="8312722" cy="5060607"/>
                    </a:xfrm>
                    <a:prstGeom prst="rect">
                      <a:avLst/>
                    </a:prstGeom>
                  </pic:spPr>
                </pic:pic>
              </a:graphicData>
            </a:graphic>
          </wp:inline>
        </w:drawing>
      </w:r>
    </w:p>
    <w:sectPr w:rsidR="005B21B7" w:rsidSect="00F601B5">
      <w:pgSz w:w="15840" w:h="12240" w:orient="landscape"/>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6" w:author="Alvaro Castillo Carniglia | U.Mayor" w:date="2021-01-19T15:39:00Z" w:initials="ACC|U">
    <w:p w14:paraId="653556B5" w14:textId="0958424C" w:rsidR="003C285B" w:rsidRPr="003C285B" w:rsidRDefault="003C285B">
      <w:pPr>
        <w:pStyle w:val="Textocomentario"/>
        <w:rPr>
          <w:lang w:val="es-CL"/>
        </w:rPr>
      </w:pPr>
      <w:r>
        <w:rPr>
          <w:rStyle w:val="Refdecomentario"/>
        </w:rPr>
        <w:annotationRef/>
      </w:r>
      <w:r w:rsidRPr="003C285B">
        <w:rPr>
          <w:lang w:val="es-CL"/>
        </w:rPr>
        <w:t>Re</w:t>
      </w:r>
      <w:r>
        <w:rPr>
          <w:lang w:val="es-CL"/>
        </w:rPr>
        <w:t>visar panel e) y f) pareciera ser que está intercambiados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53556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17B9A" w16cex:dateUtc="2021-01-19T18: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53556B5" w16cid:durableId="23B17B9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altName w:val="Segoe UI"/>
    <w:panose1 w:val="00000000000000000000"/>
    <w:charset w:val="00"/>
    <w:family w:val="roman"/>
    <w:notTrueType/>
    <w:pitch w:val="default"/>
  </w:font>
  <w:font w:name="Noto Sans Symbols">
    <w:altName w:val="Calibri"/>
    <w:charset w:val="00"/>
    <w:family w:val="auto"/>
    <w:pitch w:val="default"/>
  </w:font>
  <w:font w:name="Georgia">
    <w:altName w:val="﷽﷽﷽﷽﷽﷽﷽﷽UM"/>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928FB"/>
    <w:multiLevelType w:val="hybridMultilevel"/>
    <w:tmpl w:val="5A10B1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60B0009"/>
    <w:multiLevelType w:val="hybridMultilevel"/>
    <w:tmpl w:val="9702B32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062724CD"/>
    <w:multiLevelType w:val="hybridMultilevel"/>
    <w:tmpl w:val="F5AA246C"/>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09761BCF"/>
    <w:multiLevelType w:val="hybridMultilevel"/>
    <w:tmpl w:val="5CE2D62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0A60401A"/>
    <w:multiLevelType w:val="hybridMultilevel"/>
    <w:tmpl w:val="7424F82E"/>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12D93647"/>
    <w:multiLevelType w:val="hybridMultilevel"/>
    <w:tmpl w:val="EA78AB2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13E860D3"/>
    <w:multiLevelType w:val="hybridMultilevel"/>
    <w:tmpl w:val="B0485816"/>
    <w:lvl w:ilvl="0" w:tplc="BAC25B7C">
      <w:start w:val="1"/>
      <w:numFmt w:val="bullet"/>
      <w:lvlText w:val="■"/>
      <w:lvlJc w:val="left"/>
      <w:pPr>
        <w:tabs>
          <w:tab w:val="num" w:pos="720"/>
        </w:tabs>
        <w:ind w:left="720" w:hanging="360"/>
      </w:pPr>
      <w:rPr>
        <w:rFonts w:ascii="Arial" w:hAnsi="Arial" w:hint="default"/>
      </w:rPr>
    </w:lvl>
    <w:lvl w:ilvl="1" w:tplc="3BF2FB6E">
      <w:start w:val="1"/>
      <w:numFmt w:val="bullet"/>
      <w:lvlText w:val="■"/>
      <w:lvlJc w:val="left"/>
      <w:pPr>
        <w:tabs>
          <w:tab w:val="num" w:pos="1440"/>
        </w:tabs>
        <w:ind w:left="1440" w:hanging="360"/>
      </w:pPr>
      <w:rPr>
        <w:rFonts w:ascii="Arial" w:hAnsi="Arial" w:hint="default"/>
      </w:rPr>
    </w:lvl>
    <w:lvl w:ilvl="2" w:tplc="590E0384">
      <w:start w:val="1"/>
      <w:numFmt w:val="bullet"/>
      <w:lvlText w:val="■"/>
      <w:lvlJc w:val="left"/>
      <w:pPr>
        <w:tabs>
          <w:tab w:val="num" w:pos="2160"/>
        </w:tabs>
        <w:ind w:left="2160" w:hanging="360"/>
      </w:pPr>
      <w:rPr>
        <w:rFonts w:ascii="Arial" w:hAnsi="Arial" w:hint="default"/>
      </w:rPr>
    </w:lvl>
    <w:lvl w:ilvl="3" w:tplc="1780097A" w:tentative="1">
      <w:start w:val="1"/>
      <w:numFmt w:val="bullet"/>
      <w:lvlText w:val="■"/>
      <w:lvlJc w:val="left"/>
      <w:pPr>
        <w:tabs>
          <w:tab w:val="num" w:pos="2880"/>
        </w:tabs>
        <w:ind w:left="2880" w:hanging="360"/>
      </w:pPr>
      <w:rPr>
        <w:rFonts w:ascii="Arial" w:hAnsi="Arial" w:hint="default"/>
      </w:rPr>
    </w:lvl>
    <w:lvl w:ilvl="4" w:tplc="DD746F92" w:tentative="1">
      <w:start w:val="1"/>
      <w:numFmt w:val="bullet"/>
      <w:lvlText w:val="■"/>
      <w:lvlJc w:val="left"/>
      <w:pPr>
        <w:tabs>
          <w:tab w:val="num" w:pos="3600"/>
        </w:tabs>
        <w:ind w:left="3600" w:hanging="360"/>
      </w:pPr>
      <w:rPr>
        <w:rFonts w:ascii="Arial" w:hAnsi="Arial" w:hint="default"/>
      </w:rPr>
    </w:lvl>
    <w:lvl w:ilvl="5" w:tplc="B9904064" w:tentative="1">
      <w:start w:val="1"/>
      <w:numFmt w:val="bullet"/>
      <w:lvlText w:val="■"/>
      <w:lvlJc w:val="left"/>
      <w:pPr>
        <w:tabs>
          <w:tab w:val="num" w:pos="4320"/>
        </w:tabs>
        <w:ind w:left="4320" w:hanging="360"/>
      </w:pPr>
      <w:rPr>
        <w:rFonts w:ascii="Arial" w:hAnsi="Arial" w:hint="default"/>
      </w:rPr>
    </w:lvl>
    <w:lvl w:ilvl="6" w:tplc="93A0EE86" w:tentative="1">
      <w:start w:val="1"/>
      <w:numFmt w:val="bullet"/>
      <w:lvlText w:val="■"/>
      <w:lvlJc w:val="left"/>
      <w:pPr>
        <w:tabs>
          <w:tab w:val="num" w:pos="5040"/>
        </w:tabs>
        <w:ind w:left="5040" w:hanging="360"/>
      </w:pPr>
      <w:rPr>
        <w:rFonts w:ascii="Arial" w:hAnsi="Arial" w:hint="default"/>
      </w:rPr>
    </w:lvl>
    <w:lvl w:ilvl="7" w:tplc="2BCA6BB8" w:tentative="1">
      <w:start w:val="1"/>
      <w:numFmt w:val="bullet"/>
      <w:lvlText w:val="■"/>
      <w:lvlJc w:val="left"/>
      <w:pPr>
        <w:tabs>
          <w:tab w:val="num" w:pos="5760"/>
        </w:tabs>
        <w:ind w:left="5760" w:hanging="360"/>
      </w:pPr>
      <w:rPr>
        <w:rFonts w:ascii="Arial" w:hAnsi="Arial" w:hint="default"/>
      </w:rPr>
    </w:lvl>
    <w:lvl w:ilvl="8" w:tplc="FAA07D3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49E31D4"/>
    <w:multiLevelType w:val="multilevel"/>
    <w:tmpl w:val="B62678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BE8475E"/>
    <w:multiLevelType w:val="hybridMultilevel"/>
    <w:tmpl w:val="44D0619A"/>
    <w:lvl w:ilvl="0" w:tplc="B2BAF5CE">
      <w:start w:val="1"/>
      <w:numFmt w:val="bullet"/>
      <w:lvlText w:val="●"/>
      <w:lvlJc w:val="left"/>
      <w:pPr>
        <w:tabs>
          <w:tab w:val="num" w:pos="720"/>
        </w:tabs>
        <w:ind w:left="720" w:hanging="360"/>
      </w:pPr>
      <w:rPr>
        <w:rFonts w:ascii="Lato" w:hAnsi="Lato" w:hint="default"/>
      </w:rPr>
    </w:lvl>
    <w:lvl w:ilvl="1" w:tplc="9AAC24B2" w:tentative="1">
      <w:start w:val="1"/>
      <w:numFmt w:val="bullet"/>
      <w:lvlText w:val="●"/>
      <w:lvlJc w:val="left"/>
      <w:pPr>
        <w:tabs>
          <w:tab w:val="num" w:pos="1440"/>
        </w:tabs>
        <w:ind w:left="1440" w:hanging="360"/>
      </w:pPr>
      <w:rPr>
        <w:rFonts w:ascii="Lato" w:hAnsi="Lato" w:hint="default"/>
      </w:rPr>
    </w:lvl>
    <w:lvl w:ilvl="2" w:tplc="38CC6404" w:tentative="1">
      <w:start w:val="1"/>
      <w:numFmt w:val="bullet"/>
      <w:lvlText w:val="●"/>
      <w:lvlJc w:val="left"/>
      <w:pPr>
        <w:tabs>
          <w:tab w:val="num" w:pos="2160"/>
        </w:tabs>
        <w:ind w:left="2160" w:hanging="360"/>
      </w:pPr>
      <w:rPr>
        <w:rFonts w:ascii="Lato" w:hAnsi="Lato" w:hint="default"/>
      </w:rPr>
    </w:lvl>
    <w:lvl w:ilvl="3" w:tplc="51988A10" w:tentative="1">
      <w:start w:val="1"/>
      <w:numFmt w:val="bullet"/>
      <w:lvlText w:val="●"/>
      <w:lvlJc w:val="left"/>
      <w:pPr>
        <w:tabs>
          <w:tab w:val="num" w:pos="2880"/>
        </w:tabs>
        <w:ind w:left="2880" w:hanging="360"/>
      </w:pPr>
      <w:rPr>
        <w:rFonts w:ascii="Lato" w:hAnsi="Lato" w:hint="default"/>
      </w:rPr>
    </w:lvl>
    <w:lvl w:ilvl="4" w:tplc="095A2D42" w:tentative="1">
      <w:start w:val="1"/>
      <w:numFmt w:val="bullet"/>
      <w:lvlText w:val="●"/>
      <w:lvlJc w:val="left"/>
      <w:pPr>
        <w:tabs>
          <w:tab w:val="num" w:pos="3600"/>
        </w:tabs>
        <w:ind w:left="3600" w:hanging="360"/>
      </w:pPr>
      <w:rPr>
        <w:rFonts w:ascii="Lato" w:hAnsi="Lato" w:hint="default"/>
      </w:rPr>
    </w:lvl>
    <w:lvl w:ilvl="5" w:tplc="8BF6F780" w:tentative="1">
      <w:start w:val="1"/>
      <w:numFmt w:val="bullet"/>
      <w:lvlText w:val="●"/>
      <w:lvlJc w:val="left"/>
      <w:pPr>
        <w:tabs>
          <w:tab w:val="num" w:pos="4320"/>
        </w:tabs>
        <w:ind w:left="4320" w:hanging="360"/>
      </w:pPr>
      <w:rPr>
        <w:rFonts w:ascii="Lato" w:hAnsi="Lato" w:hint="default"/>
      </w:rPr>
    </w:lvl>
    <w:lvl w:ilvl="6" w:tplc="B2E442C8" w:tentative="1">
      <w:start w:val="1"/>
      <w:numFmt w:val="bullet"/>
      <w:lvlText w:val="●"/>
      <w:lvlJc w:val="left"/>
      <w:pPr>
        <w:tabs>
          <w:tab w:val="num" w:pos="5040"/>
        </w:tabs>
        <w:ind w:left="5040" w:hanging="360"/>
      </w:pPr>
      <w:rPr>
        <w:rFonts w:ascii="Lato" w:hAnsi="Lato" w:hint="default"/>
      </w:rPr>
    </w:lvl>
    <w:lvl w:ilvl="7" w:tplc="658AC3A4" w:tentative="1">
      <w:start w:val="1"/>
      <w:numFmt w:val="bullet"/>
      <w:lvlText w:val="●"/>
      <w:lvlJc w:val="left"/>
      <w:pPr>
        <w:tabs>
          <w:tab w:val="num" w:pos="5760"/>
        </w:tabs>
        <w:ind w:left="5760" w:hanging="360"/>
      </w:pPr>
      <w:rPr>
        <w:rFonts w:ascii="Lato" w:hAnsi="Lato" w:hint="default"/>
      </w:rPr>
    </w:lvl>
    <w:lvl w:ilvl="8" w:tplc="0FF0E900" w:tentative="1">
      <w:start w:val="1"/>
      <w:numFmt w:val="bullet"/>
      <w:lvlText w:val="●"/>
      <w:lvlJc w:val="left"/>
      <w:pPr>
        <w:tabs>
          <w:tab w:val="num" w:pos="6480"/>
        </w:tabs>
        <w:ind w:left="6480" w:hanging="360"/>
      </w:pPr>
      <w:rPr>
        <w:rFonts w:ascii="Lato" w:hAnsi="Lato" w:hint="default"/>
      </w:rPr>
    </w:lvl>
  </w:abstractNum>
  <w:abstractNum w:abstractNumId="9" w15:restartNumberingAfterBreak="0">
    <w:nsid w:val="20A50123"/>
    <w:multiLevelType w:val="hybridMultilevel"/>
    <w:tmpl w:val="EADC7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6F571E"/>
    <w:multiLevelType w:val="hybridMultilevel"/>
    <w:tmpl w:val="E7BE0F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8A52C5"/>
    <w:multiLevelType w:val="hybridMultilevel"/>
    <w:tmpl w:val="33E41A74"/>
    <w:lvl w:ilvl="0" w:tplc="18FA799C">
      <w:start w:val="1"/>
      <w:numFmt w:val="bullet"/>
      <w:lvlText w:val="•"/>
      <w:lvlJc w:val="left"/>
      <w:pPr>
        <w:tabs>
          <w:tab w:val="num" w:pos="720"/>
        </w:tabs>
        <w:ind w:left="720" w:hanging="360"/>
      </w:pPr>
      <w:rPr>
        <w:rFonts w:ascii="Arial" w:hAnsi="Arial" w:hint="default"/>
      </w:rPr>
    </w:lvl>
    <w:lvl w:ilvl="1" w:tplc="B59A56B4" w:tentative="1">
      <w:start w:val="1"/>
      <w:numFmt w:val="bullet"/>
      <w:lvlText w:val="•"/>
      <w:lvlJc w:val="left"/>
      <w:pPr>
        <w:tabs>
          <w:tab w:val="num" w:pos="1440"/>
        </w:tabs>
        <w:ind w:left="1440" w:hanging="360"/>
      </w:pPr>
      <w:rPr>
        <w:rFonts w:ascii="Arial" w:hAnsi="Arial" w:hint="default"/>
      </w:rPr>
    </w:lvl>
    <w:lvl w:ilvl="2" w:tplc="D1C04E06" w:tentative="1">
      <w:start w:val="1"/>
      <w:numFmt w:val="bullet"/>
      <w:lvlText w:val="•"/>
      <w:lvlJc w:val="left"/>
      <w:pPr>
        <w:tabs>
          <w:tab w:val="num" w:pos="2160"/>
        </w:tabs>
        <w:ind w:left="2160" w:hanging="360"/>
      </w:pPr>
      <w:rPr>
        <w:rFonts w:ascii="Arial" w:hAnsi="Arial" w:hint="default"/>
      </w:rPr>
    </w:lvl>
    <w:lvl w:ilvl="3" w:tplc="ACE4225C" w:tentative="1">
      <w:start w:val="1"/>
      <w:numFmt w:val="bullet"/>
      <w:lvlText w:val="•"/>
      <w:lvlJc w:val="left"/>
      <w:pPr>
        <w:tabs>
          <w:tab w:val="num" w:pos="2880"/>
        </w:tabs>
        <w:ind w:left="2880" w:hanging="360"/>
      </w:pPr>
      <w:rPr>
        <w:rFonts w:ascii="Arial" w:hAnsi="Arial" w:hint="default"/>
      </w:rPr>
    </w:lvl>
    <w:lvl w:ilvl="4" w:tplc="8094224E" w:tentative="1">
      <w:start w:val="1"/>
      <w:numFmt w:val="bullet"/>
      <w:lvlText w:val="•"/>
      <w:lvlJc w:val="left"/>
      <w:pPr>
        <w:tabs>
          <w:tab w:val="num" w:pos="3600"/>
        </w:tabs>
        <w:ind w:left="3600" w:hanging="360"/>
      </w:pPr>
      <w:rPr>
        <w:rFonts w:ascii="Arial" w:hAnsi="Arial" w:hint="default"/>
      </w:rPr>
    </w:lvl>
    <w:lvl w:ilvl="5" w:tplc="6D2243BA" w:tentative="1">
      <w:start w:val="1"/>
      <w:numFmt w:val="bullet"/>
      <w:lvlText w:val="•"/>
      <w:lvlJc w:val="left"/>
      <w:pPr>
        <w:tabs>
          <w:tab w:val="num" w:pos="4320"/>
        </w:tabs>
        <w:ind w:left="4320" w:hanging="360"/>
      </w:pPr>
      <w:rPr>
        <w:rFonts w:ascii="Arial" w:hAnsi="Arial" w:hint="default"/>
      </w:rPr>
    </w:lvl>
    <w:lvl w:ilvl="6" w:tplc="927AFDEC" w:tentative="1">
      <w:start w:val="1"/>
      <w:numFmt w:val="bullet"/>
      <w:lvlText w:val="•"/>
      <w:lvlJc w:val="left"/>
      <w:pPr>
        <w:tabs>
          <w:tab w:val="num" w:pos="5040"/>
        </w:tabs>
        <w:ind w:left="5040" w:hanging="360"/>
      </w:pPr>
      <w:rPr>
        <w:rFonts w:ascii="Arial" w:hAnsi="Arial" w:hint="default"/>
      </w:rPr>
    </w:lvl>
    <w:lvl w:ilvl="7" w:tplc="C9CC265A" w:tentative="1">
      <w:start w:val="1"/>
      <w:numFmt w:val="bullet"/>
      <w:lvlText w:val="•"/>
      <w:lvlJc w:val="left"/>
      <w:pPr>
        <w:tabs>
          <w:tab w:val="num" w:pos="5760"/>
        </w:tabs>
        <w:ind w:left="5760" w:hanging="360"/>
      </w:pPr>
      <w:rPr>
        <w:rFonts w:ascii="Arial" w:hAnsi="Arial" w:hint="default"/>
      </w:rPr>
    </w:lvl>
    <w:lvl w:ilvl="8" w:tplc="B6B48A5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5864F5A"/>
    <w:multiLevelType w:val="hybridMultilevel"/>
    <w:tmpl w:val="C010D416"/>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B0198F"/>
    <w:multiLevelType w:val="hybridMultilevel"/>
    <w:tmpl w:val="B47EE5E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2F70137A"/>
    <w:multiLevelType w:val="hybridMultilevel"/>
    <w:tmpl w:val="E3ACBBF8"/>
    <w:lvl w:ilvl="0" w:tplc="340A0001">
      <w:start w:val="1"/>
      <w:numFmt w:val="bullet"/>
      <w:lvlText w:val=""/>
      <w:lvlJc w:val="left"/>
      <w:pPr>
        <w:ind w:left="360" w:hanging="360"/>
      </w:pPr>
      <w:rPr>
        <w:rFonts w:ascii="Symbol" w:hAnsi="Symbol" w:hint="default"/>
      </w:rPr>
    </w:lvl>
    <w:lvl w:ilvl="1" w:tplc="340A0003">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5" w15:restartNumberingAfterBreak="0">
    <w:nsid w:val="31D44031"/>
    <w:multiLevelType w:val="hybridMultilevel"/>
    <w:tmpl w:val="BEB26668"/>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32E775BF"/>
    <w:multiLevelType w:val="hybridMultilevel"/>
    <w:tmpl w:val="FFF033A4"/>
    <w:lvl w:ilvl="0" w:tplc="651C5FEE">
      <w:start w:val="1"/>
      <w:numFmt w:val="bullet"/>
      <w:lvlText w:val="○"/>
      <w:lvlJc w:val="left"/>
      <w:pPr>
        <w:tabs>
          <w:tab w:val="num" w:pos="720"/>
        </w:tabs>
        <w:ind w:left="720" w:hanging="360"/>
      </w:pPr>
      <w:rPr>
        <w:rFonts w:ascii="Arial" w:hAnsi="Arial" w:hint="default"/>
      </w:rPr>
    </w:lvl>
    <w:lvl w:ilvl="1" w:tplc="C6F4F5F8">
      <w:start w:val="1"/>
      <w:numFmt w:val="bullet"/>
      <w:lvlText w:val="○"/>
      <w:lvlJc w:val="left"/>
      <w:pPr>
        <w:tabs>
          <w:tab w:val="num" w:pos="1440"/>
        </w:tabs>
        <w:ind w:left="1440" w:hanging="360"/>
      </w:pPr>
      <w:rPr>
        <w:rFonts w:ascii="Arial" w:hAnsi="Arial" w:hint="default"/>
      </w:rPr>
    </w:lvl>
    <w:lvl w:ilvl="2" w:tplc="D6CC0D08" w:tentative="1">
      <w:start w:val="1"/>
      <w:numFmt w:val="bullet"/>
      <w:lvlText w:val="○"/>
      <w:lvlJc w:val="left"/>
      <w:pPr>
        <w:tabs>
          <w:tab w:val="num" w:pos="2160"/>
        </w:tabs>
        <w:ind w:left="2160" w:hanging="360"/>
      </w:pPr>
      <w:rPr>
        <w:rFonts w:ascii="Arial" w:hAnsi="Arial" w:hint="default"/>
      </w:rPr>
    </w:lvl>
    <w:lvl w:ilvl="3" w:tplc="42704FA8" w:tentative="1">
      <w:start w:val="1"/>
      <w:numFmt w:val="bullet"/>
      <w:lvlText w:val="○"/>
      <w:lvlJc w:val="left"/>
      <w:pPr>
        <w:tabs>
          <w:tab w:val="num" w:pos="2880"/>
        </w:tabs>
        <w:ind w:left="2880" w:hanging="360"/>
      </w:pPr>
      <w:rPr>
        <w:rFonts w:ascii="Arial" w:hAnsi="Arial" w:hint="default"/>
      </w:rPr>
    </w:lvl>
    <w:lvl w:ilvl="4" w:tplc="7A06B33A" w:tentative="1">
      <w:start w:val="1"/>
      <w:numFmt w:val="bullet"/>
      <w:lvlText w:val="○"/>
      <w:lvlJc w:val="left"/>
      <w:pPr>
        <w:tabs>
          <w:tab w:val="num" w:pos="3600"/>
        </w:tabs>
        <w:ind w:left="3600" w:hanging="360"/>
      </w:pPr>
      <w:rPr>
        <w:rFonts w:ascii="Arial" w:hAnsi="Arial" w:hint="default"/>
      </w:rPr>
    </w:lvl>
    <w:lvl w:ilvl="5" w:tplc="6026029C" w:tentative="1">
      <w:start w:val="1"/>
      <w:numFmt w:val="bullet"/>
      <w:lvlText w:val="○"/>
      <w:lvlJc w:val="left"/>
      <w:pPr>
        <w:tabs>
          <w:tab w:val="num" w:pos="4320"/>
        </w:tabs>
        <w:ind w:left="4320" w:hanging="360"/>
      </w:pPr>
      <w:rPr>
        <w:rFonts w:ascii="Arial" w:hAnsi="Arial" w:hint="default"/>
      </w:rPr>
    </w:lvl>
    <w:lvl w:ilvl="6" w:tplc="76DEA59E" w:tentative="1">
      <w:start w:val="1"/>
      <w:numFmt w:val="bullet"/>
      <w:lvlText w:val="○"/>
      <w:lvlJc w:val="left"/>
      <w:pPr>
        <w:tabs>
          <w:tab w:val="num" w:pos="5040"/>
        </w:tabs>
        <w:ind w:left="5040" w:hanging="360"/>
      </w:pPr>
      <w:rPr>
        <w:rFonts w:ascii="Arial" w:hAnsi="Arial" w:hint="default"/>
      </w:rPr>
    </w:lvl>
    <w:lvl w:ilvl="7" w:tplc="423C8D7E" w:tentative="1">
      <w:start w:val="1"/>
      <w:numFmt w:val="bullet"/>
      <w:lvlText w:val="○"/>
      <w:lvlJc w:val="left"/>
      <w:pPr>
        <w:tabs>
          <w:tab w:val="num" w:pos="5760"/>
        </w:tabs>
        <w:ind w:left="5760" w:hanging="360"/>
      </w:pPr>
      <w:rPr>
        <w:rFonts w:ascii="Arial" w:hAnsi="Arial" w:hint="default"/>
      </w:rPr>
    </w:lvl>
    <w:lvl w:ilvl="8" w:tplc="B150ECB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47B0456"/>
    <w:multiLevelType w:val="hybridMultilevel"/>
    <w:tmpl w:val="1E0C3234"/>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34EB5D40"/>
    <w:multiLevelType w:val="hybridMultilevel"/>
    <w:tmpl w:val="5CB0526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35B81D2D"/>
    <w:multiLevelType w:val="hybridMultilevel"/>
    <w:tmpl w:val="12EA020E"/>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20" w15:restartNumberingAfterBreak="0">
    <w:nsid w:val="380265B9"/>
    <w:multiLevelType w:val="hybridMultilevel"/>
    <w:tmpl w:val="919C7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1D1176"/>
    <w:multiLevelType w:val="hybridMultilevel"/>
    <w:tmpl w:val="3DECFF60"/>
    <w:lvl w:ilvl="0" w:tplc="B3E03714">
      <w:start w:val="1"/>
      <w:numFmt w:val="bullet"/>
      <w:lvlText w:val="•"/>
      <w:lvlJc w:val="left"/>
      <w:pPr>
        <w:tabs>
          <w:tab w:val="num" w:pos="720"/>
        </w:tabs>
        <w:ind w:left="720" w:hanging="360"/>
      </w:pPr>
      <w:rPr>
        <w:rFonts w:ascii="Arial" w:hAnsi="Arial" w:hint="default"/>
      </w:rPr>
    </w:lvl>
    <w:lvl w:ilvl="1" w:tplc="6C8E25AC">
      <w:numFmt w:val="bullet"/>
      <w:lvlText w:val="•"/>
      <w:lvlJc w:val="left"/>
      <w:pPr>
        <w:tabs>
          <w:tab w:val="num" w:pos="1440"/>
        </w:tabs>
        <w:ind w:left="1440" w:hanging="360"/>
      </w:pPr>
      <w:rPr>
        <w:rFonts w:ascii="Arial" w:hAnsi="Arial" w:hint="default"/>
      </w:rPr>
    </w:lvl>
    <w:lvl w:ilvl="2" w:tplc="800E07F6" w:tentative="1">
      <w:start w:val="1"/>
      <w:numFmt w:val="bullet"/>
      <w:lvlText w:val="•"/>
      <w:lvlJc w:val="left"/>
      <w:pPr>
        <w:tabs>
          <w:tab w:val="num" w:pos="2160"/>
        </w:tabs>
        <w:ind w:left="2160" w:hanging="360"/>
      </w:pPr>
      <w:rPr>
        <w:rFonts w:ascii="Arial" w:hAnsi="Arial" w:hint="default"/>
      </w:rPr>
    </w:lvl>
    <w:lvl w:ilvl="3" w:tplc="E7F070AC" w:tentative="1">
      <w:start w:val="1"/>
      <w:numFmt w:val="bullet"/>
      <w:lvlText w:val="•"/>
      <w:lvlJc w:val="left"/>
      <w:pPr>
        <w:tabs>
          <w:tab w:val="num" w:pos="2880"/>
        </w:tabs>
        <w:ind w:left="2880" w:hanging="360"/>
      </w:pPr>
      <w:rPr>
        <w:rFonts w:ascii="Arial" w:hAnsi="Arial" w:hint="default"/>
      </w:rPr>
    </w:lvl>
    <w:lvl w:ilvl="4" w:tplc="F880ED64" w:tentative="1">
      <w:start w:val="1"/>
      <w:numFmt w:val="bullet"/>
      <w:lvlText w:val="•"/>
      <w:lvlJc w:val="left"/>
      <w:pPr>
        <w:tabs>
          <w:tab w:val="num" w:pos="3600"/>
        </w:tabs>
        <w:ind w:left="3600" w:hanging="360"/>
      </w:pPr>
      <w:rPr>
        <w:rFonts w:ascii="Arial" w:hAnsi="Arial" w:hint="default"/>
      </w:rPr>
    </w:lvl>
    <w:lvl w:ilvl="5" w:tplc="D7BE215A" w:tentative="1">
      <w:start w:val="1"/>
      <w:numFmt w:val="bullet"/>
      <w:lvlText w:val="•"/>
      <w:lvlJc w:val="left"/>
      <w:pPr>
        <w:tabs>
          <w:tab w:val="num" w:pos="4320"/>
        </w:tabs>
        <w:ind w:left="4320" w:hanging="360"/>
      </w:pPr>
      <w:rPr>
        <w:rFonts w:ascii="Arial" w:hAnsi="Arial" w:hint="default"/>
      </w:rPr>
    </w:lvl>
    <w:lvl w:ilvl="6" w:tplc="EB407BFA" w:tentative="1">
      <w:start w:val="1"/>
      <w:numFmt w:val="bullet"/>
      <w:lvlText w:val="•"/>
      <w:lvlJc w:val="left"/>
      <w:pPr>
        <w:tabs>
          <w:tab w:val="num" w:pos="5040"/>
        </w:tabs>
        <w:ind w:left="5040" w:hanging="360"/>
      </w:pPr>
      <w:rPr>
        <w:rFonts w:ascii="Arial" w:hAnsi="Arial" w:hint="default"/>
      </w:rPr>
    </w:lvl>
    <w:lvl w:ilvl="7" w:tplc="A86CC756" w:tentative="1">
      <w:start w:val="1"/>
      <w:numFmt w:val="bullet"/>
      <w:lvlText w:val="•"/>
      <w:lvlJc w:val="left"/>
      <w:pPr>
        <w:tabs>
          <w:tab w:val="num" w:pos="5760"/>
        </w:tabs>
        <w:ind w:left="5760" w:hanging="360"/>
      </w:pPr>
      <w:rPr>
        <w:rFonts w:ascii="Arial" w:hAnsi="Arial" w:hint="default"/>
      </w:rPr>
    </w:lvl>
    <w:lvl w:ilvl="8" w:tplc="BBF4198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5D94FF4"/>
    <w:multiLevelType w:val="hybridMultilevel"/>
    <w:tmpl w:val="F9F2835A"/>
    <w:lvl w:ilvl="0" w:tplc="A88ED30A">
      <w:start w:val="1"/>
      <w:numFmt w:val="bullet"/>
      <w:lvlText w:val="●"/>
      <w:lvlJc w:val="left"/>
      <w:pPr>
        <w:tabs>
          <w:tab w:val="num" w:pos="720"/>
        </w:tabs>
        <w:ind w:left="720" w:hanging="360"/>
      </w:pPr>
      <w:rPr>
        <w:rFonts w:ascii="Lato" w:hAnsi="Lato" w:hint="default"/>
      </w:rPr>
    </w:lvl>
    <w:lvl w:ilvl="1" w:tplc="E4F07B96" w:tentative="1">
      <w:start w:val="1"/>
      <w:numFmt w:val="bullet"/>
      <w:lvlText w:val="●"/>
      <w:lvlJc w:val="left"/>
      <w:pPr>
        <w:tabs>
          <w:tab w:val="num" w:pos="1440"/>
        </w:tabs>
        <w:ind w:left="1440" w:hanging="360"/>
      </w:pPr>
      <w:rPr>
        <w:rFonts w:ascii="Lato" w:hAnsi="Lato" w:hint="default"/>
      </w:rPr>
    </w:lvl>
    <w:lvl w:ilvl="2" w:tplc="B4B2876A" w:tentative="1">
      <w:start w:val="1"/>
      <w:numFmt w:val="bullet"/>
      <w:lvlText w:val="●"/>
      <w:lvlJc w:val="left"/>
      <w:pPr>
        <w:tabs>
          <w:tab w:val="num" w:pos="2160"/>
        </w:tabs>
        <w:ind w:left="2160" w:hanging="360"/>
      </w:pPr>
      <w:rPr>
        <w:rFonts w:ascii="Lato" w:hAnsi="Lato" w:hint="default"/>
      </w:rPr>
    </w:lvl>
    <w:lvl w:ilvl="3" w:tplc="68005192" w:tentative="1">
      <w:start w:val="1"/>
      <w:numFmt w:val="bullet"/>
      <w:lvlText w:val="●"/>
      <w:lvlJc w:val="left"/>
      <w:pPr>
        <w:tabs>
          <w:tab w:val="num" w:pos="2880"/>
        </w:tabs>
        <w:ind w:left="2880" w:hanging="360"/>
      </w:pPr>
      <w:rPr>
        <w:rFonts w:ascii="Lato" w:hAnsi="Lato" w:hint="default"/>
      </w:rPr>
    </w:lvl>
    <w:lvl w:ilvl="4" w:tplc="DA3840DC" w:tentative="1">
      <w:start w:val="1"/>
      <w:numFmt w:val="bullet"/>
      <w:lvlText w:val="●"/>
      <w:lvlJc w:val="left"/>
      <w:pPr>
        <w:tabs>
          <w:tab w:val="num" w:pos="3600"/>
        </w:tabs>
        <w:ind w:left="3600" w:hanging="360"/>
      </w:pPr>
      <w:rPr>
        <w:rFonts w:ascii="Lato" w:hAnsi="Lato" w:hint="default"/>
      </w:rPr>
    </w:lvl>
    <w:lvl w:ilvl="5" w:tplc="92AAFBAC" w:tentative="1">
      <w:start w:val="1"/>
      <w:numFmt w:val="bullet"/>
      <w:lvlText w:val="●"/>
      <w:lvlJc w:val="left"/>
      <w:pPr>
        <w:tabs>
          <w:tab w:val="num" w:pos="4320"/>
        </w:tabs>
        <w:ind w:left="4320" w:hanging="360"/>
      </w:pPr>
      <w:rPr>
        <w:rFonts w:ascii="Lato" w:hAnsi="Lato" w:hint="default"/>
      </w:rPr>
    </w:lvl>
    <w:lvl w:ilvl="6" w:tplc="88BC3290" w:tentative="1">
      <w:start w:val="1"/>
      <w:numFmt w:val="bullet"/>
      <w:lvlText w:val="●"/>
      <w:lvlJc w:val="left"/>
      <w:pPr>
        <w:tabs>
          <w:tab w:val="num" w:pos="5040"/>
        </w:tabs>
        <w:ind w:left="5040" w:hanging="360"/>
      </w:pPr>
      <w:rPr>
        <w:rFonts w:ascii="Lato" w:hAnsi="Lato" w:hint="default"/>
      </w:rPr>
    </w:lvl>
    <w:lvl w:ilvl="7" w:tplc="3F6C6D26" w:tentative="1">
      <w:start w:val="1"/>
      <w:numFmt w:val="bullet"/>
      <w:lvlText w:val="●"/>
      <w:lvlJc w:val="left"/>
      <w:pPr>
        <w:tabs>
          <w:tab w:val="num" w:pos="5760"/>
        </w:tabs>
        <w:ind w:left="5760" w:hanging="360"/>
      </w:pPr>
      <w:rPr>
        <w:rFonts w:ascii="Lato" w:hAnsi="Lato" w:hint="default"/>
      </w:rPr>
    </w:lvl>
    <w:lvl w:ilvl="8" w:tplc="EAAA18F4" w:tentative="1">
      <w:start w:val="1"/>
      <w:numFmt w:val="bullet"/>
      <w:lvlText w:val="●"/>
      <w:lvlJc w:val="left"/>
      <w:pPr>
        <w:tabs>
          <w:tab w:val="num" w:pos="6480"/>
        </w:tabs>
        <w:ind w:left="6480" w:hanging="360"/>
      </w:pPr>
      <w:rPr>
        <w:rFonts w:ascii="Lato" w:hAnsi="Lato" w:hint="default"/>
      </w:rPr>
    </w:lvl>
  </w:abstractNum>
  <w:abstractNum w:abstractNumId="23" w15:restartNumberingAfterBreak="0">
    <w:nsid w:val="4CED5F71"/>
    <w:multiLevelType w:val="hybridMultilevel"/>
    <w:tmpl w:val="84C618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4A7387"/>
    <w:multiLevelType w:val="hybridMultilevel"/>
    <w:tmpl w:val="B666201E"/>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15:restartNumberingAfterBreak="0">
    <w:nsid w:val="50FE6165"/>
    <w:multiLevelType w:val="hybridMultilevel"/>
    <w:tmpl w:val="897A843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5A0A6ADB"/>
    <w:multiLevelType w:val="hybridMultilevel"/>
    <w:tmpl w:val="29EA7C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5ADA3836"/>
    <w:multiLevelType w:val="hybridMultilevel"/>
    <w:tmpl w:val="4E8602D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15:restartNumberingAfterBreak="0">
    <w:nsid w:val="5D6A7786"/>
    <w:multiLevelType w:val="hybridMultilevel"/>
    <w:tmpl w:val="3960756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9" w15:restartNumberingAfterBreak="0">
    <w:nsid w:val="62A52C9C"/>
    <w:multiLevelType w:val="multilevel"/>
    <w:tmpl w:val="38602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4401F2"/>
    <w:multiLevelType w:val="hybridMultilevel"/>
    <w:tmpl w:val="98D25D84"/>
    <w:lvl w:ilvl="0" w:tplc="3222D150">
      <w:start w:val="1"/>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1" w15:restartNumberingAfterBreak="0">
    <w:nsid w:val="65FF242E"/>
    <w:multiLevelType w:val="hybridMultilevel"/>
    <w:tmpl w:val="6876F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B02052"/>
    <w:multiLevelType w:val="hybridMultilevel"/>
    <w:tmpl w:val="1EBC6356"/>
    <w:lvl w:ilvl="0" w:tplc="3C6A15AC">
      <w:start w:val="1"/>
      <w:numFmt w:val="bullet"/>
      <w:lvlText w:val="●"/>
      <w:lvlJc w:val="left"/>
      <w:pPr>
        <w:tabs>
          <w:tab w:val="num" w:pos="720"/>
        </w:tabs>
        <w:ind w:left="720" w:hanging="360"/>
      </w:pPr>
      <w:rPr>
        <w:rFonts w:ascii="Lato" w:hAnsi="Lato" w:hint="default"/>
      </w:rPr>
    </w:lvl>
    <w:lvl w:ilvl="1" w:tplc="EDB60CE0" w:tentative="1">
      <w:start w:val="1"/>
      <w:numFmt w:val="bullet"/>
      <w:lvlText w:val="●"/>
      <w:lvlJc w:val="left"/>
      <w:pPr>
        <w:tabs>
          <w:tab w:val="num" w:pos="1440"/>
        </w:tabs>
        <w:ind w:left="1440" w:hanging="360"/>
      </w:pPr>
      <w:rPr>
        <w:rFonts w:ascii="Lato" w:hAnsi="Lato" w:hint="default"/>
      </w:rPr>
    </w:lvl>
    <w:lvl w:ilvl="2" w:tplc="5C1AC0B2" w:tentative="1">
      <w:start w:val="1"/>
      <w:numFmt w:val="bullet"/>
      <w:lvlText w:val="●"/>
      <w:lvlJc w:val="left"/>
      <w:pPr>
        <w:tabs>
          <w:tab w:val="num" w:pos="2160"/>
        </w:tabs>
        <w:ind w:left="2160" w:hanging="360"/>
      </w:pPr>
      <w:rPr>
        <w:rFonts w:ascii="Lato" w:hAnsi="Lato" w:hint="default"/>
      </w:rPr>
    </w:lvl>
    <w:lvl w:ilvl="3" w:tplc="1AB0125A" w:tentative="1">
      <w:start w:val="1"/>
      <w:numFmt w:val="bullet"/>
      <w:lvlText w:val="●"/>
      <w:lvlJc w:val="left"/>
      <w:pPr>
        <w:tabs>
          <w:tab w:val="num" w:pos="2880"/>
        </w:tabs>
        <w:ind w:left="2880" w:hanging="360"/>
      </w:pPr>
      <w:rPr>
        <w:rFonts w:ascii="Lato" w:hAnsi="Lato" w:hint="default"/>
      </w:rPr>
    </w:lvl>
    <w:lvl w:ilvl="4" w:tplc="57DAE134" w:tentative="1">
      <w:start w:val="1"/>
      <w:numFmt w:val="bullet"/>
      <w:lvlText w:val="●"/>
      <w:lvlJc w:val="left"/>
      <w:pPr>
        <w:tabs>
          <w:tab w:val="num" w:pos="3600"/>
        </w:tabs>
        <w:ind w:left="3600" w:hanging="360"/>
      </w:pPr>
      <w:rPr>
        <w:rFonts w:ascii="Lato" w:hAnsi="Lato" w:hint="default"/>
      </w:rPr>
    </w:lvl>
    <w:lvl w:ilvl="5" w:tplc="087E1B38" w:tentative="1">
      <w:start w:val="1"/>
      <w:numFmt w:val="bullet"/>
      <w:lvlText w:val="●"/>
      <w:lvlJc w:val="left"/>
      <w:pPr>
        <w:tabs>
          <w:tab w:val="num" w:pos="4320"/>
        </w:tabs>
        <w:ind w:left="4320" w:hanging="360"/>
      </w:pPr>
      <w:rPr>
        <w:rFonts w:ascii="Lato" w:hAnsi="Lato" w:hint="default"/>
      </w:rPr>
    </w:lvl>
    <w:lvl w:ilvl="6" w:tplc="88A478D4" w:tentative="1">
      <w:start w:val="1"/>
      <w:numFmt w:val="bullet"/>
      <w:lvlText w:val="●"/>
      <w:lvlJc w:val="left"/>
      <w:pPr>
        <w:tabs>
          <w:tab w:val="num" w:pos="5040"/>
        </w:tabs>
        <w:ind w:left="5040" w:hanging="360"/>
      </w:pPr>
      <w:rPr>
        <w:rFonts w:ascii="Lato" w:hAnsi="Lato" w:hint="default"/>
      </w:rPr>
    </w:lvl>
    <w:lvl w:ilvl="7" w:tplc="CBBA43E8" w:tentative="1">
      <w:start w:val="1"/>
      <w:numFmt w:val="bullet"/>
      <w:lvlText w:val="●"/>
      <w:lvlJc w:val="left"/>
      <w:pPr>
        <w:tabs>
          <w:tab w:val="num" w:pos="5760"/>
        </w:tabs>
        <w:ind w:left="5760" w:hanging="360"/>
      </w:pPr>
      <w:rPr>
        <w:rFonts w:ascii="Lato" w:hAnsi="Lato" w:hint="default"/>
      </w:rPr>
    </w:lvl>
    <w:lvl w:ilvl="8" w:tplc="983A5C60" w:tentative="1">
      <w:start w:val="1"/>
      <w:numFmt w:val="bullet"/>
      <w:lvlText w:val="●"/>
      <w:lvlJc w:val="left"/>
      <w:pPr>
        <w:tabs>
          <w:tab w:val="num" w:pos="6480"/>
        </w:tabs>
        <w:ind w:left="6480" w:hanging="360"/>
      </w:pPr>
      <w:rPr>
        <w:rFonts w:ascii="Lato" w:hAnsi="Lato" w:hint="default"/>
      </w:rPr>
    </w:lvl>
  </w:abstractNum>
  <w:abstractNum w:abstractNumId="33" w15:restartNumberingAfterBreak="0">
    <w:nsid w:val="69664BD1"/>
    <w:multiLevelType w:val="hybridMultilevel"/>
    <w:tmpl w:val="647E9B32"/>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6D117202"/>
    <w:multiLevelType w:val="hybridMultilevel"/>
    <w:tmpl w:val="FFC0FB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F86B90"/>
    <w:multiLevelType w:val="multilevel"/>
    <w:tmpl w:val="7DEC3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965CB3"/>
    <w:multiLevelType w:val="hybridMultilevel"/>
    <w:tmpl w:val="1AA219B4"/>
    <w:lvl w:ilvl="0" w:tplc="7F9ACDD6">
      <w:start w:val="1"/>
      <w:numFmt w:val="bullet"/>
      <w:lvlText w:val="•"/>
      <w:lvlJc w:val="left"/>
      <w:pPr>
        <w:tabs>
          <w:tab w:val="num" w:pos="720"/>
        </w:tabs>
        <w:ind w:left="720" w:hanging="360"/>
      </w:pPr>
      <w:rPr>
        <w:rFonts w:ascii="Arial" w:hAnsi="Arial" w:hint="default"/>
      </w:rPr>
    </w:lvl>
    <w:lvl w:ilvl="1" w:tplc="24F4F7E0">
      <w:numFmt w:val="bullet"/>
      <w:lvlText w:val="•"/>
      <w:lvlJc w:val="left"/>
      <w:pPr>
        <w:tabs>
          <w:tab w:val="num" w:pos="1440"/>
        </w:tabs>
        <w:ind w:left="1440" w:hanging="360"/>
      </w:pPr>
      <w:rPr>
        <w:rFonts w:ascii="Arial" w:hAnsi="Arial" w:hint="default"/>
      </w:rPr>
    </w:lvl>
    <w:lvl w:ilvl="2" w:tplc="F9A4CA58" w:tentative="1">
      <w:start w:val="1"/>
      <w:numFmt w:val="bullet"/>
      <w:lvlText w:val="•"/>
      <w:lvlJc w:val="left"/>
      <w:pPr>
        <w:tabs>
          <w:tab w:val="num" w:pos="2160"/>
        </w:tabs>
        <w:ind w:left="2160" w:hanging="360"/>
      </w:pPr>
      <w:rPr>
        <w:rFonts w:ascii="Arial" w:hAnsi="Arial" w:hint="default"/>
      </w:rPr>
    </w:lvl>
    <w:lvl w:ilvl="3" w:tplc="1D967896" w:tentative="1">
      <w:start w:val="1"/>
      <w:numFmt w:val="bullet"/>
      <w:lvlText w:val="•"/>
      <w:lvlJc w:val="left"/>
      <w:pPr>
        <w:tabs>
          <w:tab w:val="num" w:pos="2880"/>
        </w:tabs>
        <w:ind w:left="2880" w:hanging="360"/>
      </w:pPr>
      <w:rPr>
        <w:rFonts w:ascii="Arial" w:hAnsi="Arial" w:hint="default"/>
      </w:rPr>
    </w:lvl>
    <w:lvl w:ilvl="4" w:tplc="7E608B4C" w:tentative="1">
      <w:start w:val="1"/>
      <w:numFmt w:val="bullet"/>
      <w:lvlText w:val="•"/>
      <w:lvlJc w:val="left"/>
      <w:pPr>
        <w:tabs>
          <w:tab w:val="num" w:pos="3600"/>
        </w:tabs>
        <w:ind w:left="3600" w:hanging="360"/>
      </w:pPr>
      <w:rPr>
        <w:rFonts w:ascii="Arial" w:hAnsi="Arial" w:hint="default"/>
      </w:rPr>
    </w:lvl>
    <w:lvl w:ilvl="5" w:tplc="5AFE528A" w:tentative="1">
      <w:start w:val="1"/>
      <w:numFmt w:val="bullet"/>
      <w:lvlText w:val="•"/>
      <w:lvlJc w:val="left"/>
      <w:pPr>
        <w:tabs>
          <w:tab w:val="num" w:pos="4320"/>
        </w:tabs>
        <w:ind w:left="4320" w:hanging="360"/>
      </w:pPr>
      <w:rPr>
        <w:rFonts w:ascii="Arial" w:hAnsi="Arial" w:hint="default"/>
      </w:rPr>
    </w:lvl>
    <w:lvl w:ilvl="6" w:tplc="FA32FE7A" w:tentative="1">
      <w:start w:val="1"/>
      <w:numFmt w:val="bullet"/>
      <w:lvlText w:val="•"/>
      <w:lvlJc w:val="left"/>
      <w:pPr>
        <w:tabs>
          <w:tab w:val="num" w:pos="5040"/>
        </w:tabs>
        <w:ind w:left="5040" w:hanging="360"/>
      </w:pPr>
      <w:rPr>
        <w:rFonts w:ascii="Arial" w:hAnsi="Arial" w:hint="default"/>
      </w:rPr>
    </w:lvl>
    <w:lvl w:ilvl="7" w:tplc="3BCC906E" w:tentative="1">
      <w:start w:val="1"/>
      <w:numFmt w:val="bullet"/>
      <w:lvlText w:val="•"/>
      <w:lvlJc w:val="left"/>
      <w:pPr>
        <w:tabs>
          <w:tab w:val="num" w:pos="5760"/>
        </w:tabs>
        <w:ind w:left="5760" w:hanging="360"/>
      </w:pPr>
      <w:rPr>
        <w:rFonts w:ascii="Arial" w:hAnsi="Arial" w:hint="default"/>
      </w:rPr>
    </w:lvl>
    <w:lvl w:ilvl="8" w:tplc="6D48D942"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83F5229"/>
    <w:multiLevelType w:val="hybridMultilevel"/>
    <w:tmpl w:val="5A087BC2"/>
    <w:lvl w:ilvl="0" w:tplc="66D8EFF6">
      <w:start w:val="1"/>
      <w:numFmt w:val="bullet"/>
      <w:lvlText w:val="●"/>
      <w:lvlJc w:val="left"/>
      <w:pPr>
        <w:tabs>
          <w:tab w:val="num" w:pos="720"/>
        </w:tabs>
        <w:ind w:left="720" w:hanging="360"/>
      </w:pPr>
      <w:rPr>
        <w:rFonts w:ascii="Lato" w:hAnsi="Lato" w:hint="default"/>
      </w:rPr>
    </w:lvl>
    <w:lvl w:ilvl="1" w:tplc="32ECE8AA" w:tentative="1">
      <w:start w:val="1"/>
      <w:numFmt w:val="bullet"/>
      <w:lvlText w:val="●"/>
      <w:lvlJc w:val="left"/>
      <w:pPr>
        <w:tabs>
          <w:tab w:val="num" w:pos="1440"/>
        </w:tabs>
        <w:ind w:left="1440" w:hanging="360"/>
      </w:pPr>
      <w:rPr>
        <w:rFonts w:ascii="Lato" w:hAnsi="Lato" w:hint="default"/>
      </w:rPr>
    </w:lvl>
    <w:lvl w:ilvl="2" w:tplc="6F7EB8C2" w:tentative="1">
      <w:start w:val="1"/>
      <w:numFmt w:val="bullet"/>
      <w:lvlText w:val="●"/>
      <w:lvlJc w:val="left"/>
      <w:pPr>
        <w:tabs>
          <w:tab w:val="num" w:pos="2160"/>
        </w:tabs>
        <w:ind w:left="2160" w:hanging="360"/>
      </w:pPr>
      <w:rPr>
        <w:rFonts w:ascii="Lato" w:hAnsi="Lato" w:hint="default"/>
      </w:rPr>
    </w:lvl>
    <w:lvl w:ilvl="3" w:tplc="85D85002" w:tentative="1">
      <w:start w:val="1"/>
      <w:numFmt w:val="bullet"/>
      <w:lvlText w:val="●"/>
      <w:lvlJc w:val="left"/>
      <w:pPr>
        <w:tabs>
          <w:tab w:val="num" w:pos="2880"/>
        </w:tabs>
        <w:ind w:left="2880" w:hanging="360"/>
      </w:pPr>
      <w:rPr>
        <w:rFonts w:ascii="Lato" w:hAnsi="Lato" w:hint="default"/>
      </w:rPr>
    </w:lvl>
    <w:lvl w:ilvl="4" w:tplc="DEF02E9E" w:tentative="1">
      <w:start w:val="1"/>
      <w:numFmt w:val="bullet"/>
      <w:lvlText w:val="●"/>
      <w:lvlJc w:val="left"/>
      <w:pPr>
        <w:tabs>
          <w:tab w:val="num" w:pos="3600"/>
        </w:tabs>
        <w:ind w:left="3600" w:hanging="360"/>
      </w:pPr>
      <w:rPr>
        <w:rFonts w:ascii="Lato" w:hAnsi="Lato" w:hint="default"/>
      </w:rPr>
    </w:lvl>
    <w:lvl w:ilvl="5" w:tplc="D5DE44D6" w:tentative="1">
      <w:start w:val="1"/>
      <w:numFmt w:val="bullet"/>
      <w:lvlText w:val="●"/>
      <w:lvlJc w:val="left"/>
      <w:pPr>
        <w:tabs>
          <w:tab w:val="num" w:pos="4320"/>
        </w:tabs>
        <w:ind w:left="4320" w:hanging="360"/>
      </w:pPr>
      <w:rPr>
        <w:rFonts w:ascii="Lato" w:hAnsi="Lato" w:hint="default"/>
      </w:rPr>
    </w:lvl>
    <w:lvl w:ilvl="6" w:tplc="4742192A" w:tentative="1">
      <w:start w:val="1"/>
      <w:numFmt w:val="bullet"/>
      <w:lvlText w:val="●"/>
      <w:lvlJc w:val="left"/>
      <w:pPr>
        <w:tabs>
          <w:tab w:val="num" w:pos="5040"/>
        </w:tabs>
        <w:ind w:left="5040" w:hanging="360"/>
      </w:pPr>
      <w:rPr>
        <w:rFonts w:ascii="Lato" w:hAnsi="Lato" w:hint="default"/>
      </w:rPr>
    </w:lvl>
    <w:lvl w:ilvl="7" w:tplc="B5AE6FC4" w:tentative="1">
      <w:start w:val="1"/>
      <w:numFmt w:val="bullet"/>
      <w:lvlText w:val="●"/>
      <w:lvlJc w:val="left"/>
      <w:pPr>
        <w:tabs>
          <w:tab w:val="num" w:pos="5760"/>
        </w:tabs>
        <w:ind w:left="5760" w:hanging="360"/>
      </w:pPr>
      <w:rPr>
        <w:rFonts w:ascii="Lato" w:hAnsi="Lato" w:hint="default"/>
      </w:rPr>
    </w:lvl>
    <w:lvl w:ilvl="8" w:tplc="13AE427C" w:tentative="1">
      <w:start w:val="1"/>
      <w:numFmt w:val="bullet"/>
      <w:lvlText w:val="●"/>
      <w:lvlJc w:val="left"/>
      <w:pPr>
        <w:tabs>
          <w:tab w:val="num" w:pos="6480"/>
        </w:tabs>
        <w:ind w:left="6480" w:hanging="360"/>
      </w:pPr>
      <w:rPr>
        <w:rFonts w:ascii="Lato" w:hAnsi="Lato" w:hint="default"/>
      </w:rPr>
    </w:lvl>
  </w:abstractNum>
  <w:abstractNum w:abstractNumId="38" w15:restartNumberingAfterBreak="0">
    <w:nsid w:val="79F879C1"/>
    <w:multiLevelType w:val="multilevel"/>
    <w:tmpl w:val="5896E9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DD63F62"/>
    <w:multiLevelType w:val="hybridMultilevel"/>
    <w:tmpl w:val="9CB65F6C"/>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num w:numId="1">
    <w:abstractNumId w:val="38"/>
  </w:num>
  <w:num w:numId="2">
    <w:abstractNumId w:val="7"/>
  </w:num>
  <w:num w:numId="3">
    <w:abstractNumId w:val="21"/>
  </w:num>
  <w:num w:numId="4">
    <w:abstractNumId w:val="36"/>
  </w:num>
  <w:num w:numId="5">
    <w:abstractNumId w:val="20"/>
  </w:num>
  <w:num w:numId="6">
    <w:abstractNumId w:val="16"/>
  </w:num>
  <w:num w:numId="7">
    <w:abstractNumId w:val="6"/>
  </w:num>
  <w:num w:numId="8">
    <w:abstractNumId w:val="12"/>
  </w:num>
  <w:num w:numId="9">
    <w:abstractNumId w:val="11"/>
  </w:num>
  <w:num w:numId="10">
    <w:abstractNumId w:val="32"/>
  </w:num>
  <w:num w:numId="11">
    <w:abstractNumId w:val="22"/>
  </w:num>
  <w:num w:numId="12">
    <w:abstractNumId w:val="8"/>
  </w:num>
  <w:num w:numId="13">
    <w:abstractNumId w:val="23"/>
  </w:num>
  <w:num w:numId="14">
    <w:abstractNumId w:val="9"/>
  </w:num>
  <w:num w:numId="15">
    <w:abstractNumId w:val="37"/>
  </w:num>
  <w:num w:numId="16">
    <w:abstractNumId w:val="34"/>
  </w:num>
  <w:num w:numId="17">
    <w:abstractNumId w:val="10"/>
  </w:num>
  <w:num w:numId="18">
    <w:abstractNumId w:val="31"/>
  </w:num>
  <w:num w:numId="19">
    <w:abstractNumId w:val="28"/>
  </w:num>
  <w:num w:numId="20">
    <w:abstractNumId w:val="13"/>
  </w:num>
  <w:num w:numId="21">
    <w:abstractNumId w:val="5"/>
  </w:num>
  <w:num w:numId="22">
    <w:abstractNumId w:val="3"/>
  </w:num>
  <w:num w:numId="23">
    <w:abstractNumId w:val="24"/>
  </w:num>
  <w:num w:numId="24">
    <w:abstractNumId w:val="4"/>
  </w:num>
  <w:num w:numId="25">
    <w:abstractNumId w:val="1"/>
  </w:num>
  <w:num w:numId="26">
    <w:abstractNumId w:val="27"/>
  </w:num>
  <w:num w:numId="27">
    <w:abstractNumId w:val="39"/>
  </w:num>
  <w:num w:numId="28">
    <w:abstractNumId w:val="2"/>
  </w:num>
  <w:num w:numId="29">
    <w:abstractNumId w:val="15"/>
  </w:num>
  <w:num w:numId="30">
    <w:abstractNumId w:val="25"/>
  </w:num>
  <w:num w:numId="31">
    <w:abstractNumId w:val="19"/>
  </w:num>
  <w:num w:numId="32">
    <w:abstractNumId w:val="17"/>
  </w:num>
  <w:num w:numId="33">
    <w:abstractNumId w:val="18"/>
  </w:num>
  <w:num w:numId="34">
    <w:abstractNumId w:val="30"/>
  </w:num>
  <w:num w:numId="35">
    <w:abstractNumId w:val="33"/>
  </w:num>
  <w:num w:numId="36">
    <w:abstractNumId w:val="0"/>
  </w:num>
  <w:num w:numId="37">
    <w:abstractNumId w:val="14"/>
  </w:num>
  <w:num w:numId="38">
    <w:abstractNumId w:val="29"/>
    <w:lvlOverride w:ilvl="0">
      <w:lvl w:ilvl="0">
        <w:numFmt w:val="bullet"/>
        <w:lvlText w:val=""/>
        <w:lvlJc w:val="left"/>
        <w:pPr>
          <w:tabs>
            <w:tab w:val="num" w:pos="360"/>
          </w:tabs>
          <w:ind w:left="360" w:hanging="360"/>
        </w:pPr>
        <w:rPr>
          <w:rFonts w:ascii="Wingdings" w:hAnsi="Wingdings" w:hint="default"/>
          <w:sz w:val="20"/>
        </w:rPr>
      </w:lvl>
    </w:lvlOverride>
  </w:num>
  <w:num w:numId="39">
    <w:abstractNumId w:val="26"/>
  </w:num>
  <w:num w:numId="40">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drés González Santa Cruz">
    <w15:presenceInfo w15:providerId="Windows Live" w15:userId="0f261097151cd0dc"/>
  </w15:person>
  <w15:person w15:author="Alvaro Castillo Carniglia | U.Mayor">
    <w15:presenceInfo w15:providerId="AD" w15:userId="S::alvaro.castilloc@umayor.cl::9e1dbde5-be20-44f3-bdb5-367d2f6ece4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trackRevision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czNzczMzcyMDS0NDBX0lEKTi0uzszPAykwtKwFANP3SfwtAAAA"/>
    <w:docVar w:name="EN.Layout" w:val="&lt;ENLayout&gt;&lt;Style&gt;Vancouver&lt;/Style&gt;&lt;LeftDelim&gt;{&lt;/LeftDelim&gt;&lt;RightDelim&gt;}&lt;/RightDelim&gt;&lt;FontName&gt;Georgi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9zseaxacpxtd5esttl5ptxbp9ffvfp00vav&quot;&gt;Civil Unrest Chile October 2019&lt;record-ids&gt;&lt;item&gt;1&lt;/item&gt;&lt;item&gt;2&lt;/item&gt;&lt;item&gt;4&lt;/item&gt;&lt;item&gt;6&lt;/item&gt;&lt;item&gt;7&lt;/item&gt;&lt;item&gt;10&lt;/item&gt;&lt;item&gt;12&lt;/item&gt;&lt;item&gt;13&lt;/item&gt;&lt;item&gt;14&lt;/item&gt;&lt;item&gt;15&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0&lt;/item&gt;&lt;item&gt;51&lt;/item&gt;&lt;item&gt;52&lt;/item&gt;&lt;item&gt;53&lt;/item&gt;&lt;item&gt;54&lt;/item&gt;&lt;item&gt;55&lt;/item&gt;&lt;item&gt;57&lt;/item&gt;&lt;item&gt;58&lt;/item&gt;&lt;/record-ids&gt;&lt;/item&gt;&lt;/Libraries&gt;"/>
  </w:docVars>
  <w:rsids>
    <w:rsidRoot w:val="003E3177"/>
    <w:rsid w:val="00004CB9"/>
    <w:rsid w:val="00011EEA"/>
    <w:rsid w:val="00011F78"/>
    <w:rsid w:val="00012EA7"/>
    <w:rsid w:val="0001761A"/>
    <w:rsid w:val="00021DC2"/>
    <w:rsid w:val="00027124"/>
    <w:rsid w:val="00031E65"/>
    <w:rsid w:val="000363E4"/>
    <w:rsid w:val="000607AA"/>
    <w:rsid w:val="00066AA2"/>
    <w:rsid w:val="0007052E"/>
    <w:rsid w:val="000874CE"/>
    <w:rsid w:val="00096856"/>
    <w:rsid w:val="00097B55"/>
    <w:rsid w:val="000A7D55"/>
    <w:rsid w:val="000C2729"/>
    <w:rsid w:val="000C5A2A"/>
    <w:rsid w:val="000D58E7"/>
    <w:rsid w:val="000E3BE5"/>
    <w:rsid w:val="000E73CB"/>
    <w:rsid w:val="000E7657"/>
    <w:rsid w:val="000E7E46"/>
    <w:rsid w:val="000F0A62"/>
    <w:rsid w:val="000F543A"/>
    <w:rsid w:val="00102626"/>
    <w:rsid w:val="00106307"/>
    <w:rsid w:val="001066C2"/>
    <w:rsid w:val="001078AD"/>
    <w:rsid w:val="001108E3"/>
    <w:rsid w:val="001109CA"/>
    <w:rsid w:val="001115FD"/>
    <w:rsid w:val="001147A3"/>
    <w:rsid w:val="00115335"/>
    <w:rsid w:val="0012081B"/>
    <w:rsid w:val="00121F78"/>
    <w:rsid w:val="00122D50"/>
    <w:rsid w:val="00125846"/>
    <w:rsid w:val="0013600D"/>
    <w:rsid w:val="001374B1"/>
    <w:rsid w:val="0014594A"/>
    <w:rsid w:val="001472E0"/>
    <w:rsid w:val="00155AD7"/>
    <w:rsid w:val="00162DA6"/>
    <w:rsid w:val="00170BEE"/>
    <w:rsid w:val="001746B6"/>
    <w:rsid w:val="00175252"/>
    <w:rsid w:val="00180C35"/>
    <w:rsid w:val="00191684"/>
    <w:rsid w:val="0019377D"/>
    <w:rsid w:val="001A5CAF"/>
    <w:rsid w:val="001A5E0B"/>
    <w:rsid w:val="001C13DA"/>
    <w:rsid w:val="001C27AE"/>
    <w:rsid w:val="001C6062"/>
    <w:rsid w:val="001C727B"/>
    <w:rsid w:val="001D454D"/>
    <w:rsid w:val="001E1172"/>
    <w:rsid w:val="001E476A"/>
    <w:rsid w:val="001E4D9D"/>
    <w:rsid w:val="001E53BC"/>
    <w:rsid w:val="001E58C3"/>
    <w:rsid w:val="001E5A63"/>
    <w:rsid w:val="001E5F7B"/>
    <w:rsid w:val="001F0603"/>
    <w:rsid w:val="001F505A"/>
    <w:rsid w:val="00201C9E"/>
    <w:rsid w:val="002042BD"/>
    <w:rsid w:val="002053FA"/>
    <w:rsid w:val="00207E13"/>
    <w:rsid w:val="00210F62"/>
    <w:rsid w:val="00220FE9"/>
    <w:rsid w:val="00222CE1"/>
    <w:rsid w:val="00234460"/>
    <w:rsid w:val="00240EC4"/>
    <w:rsid w:val="00245A76"/>
    <w:rsid w:val="002542F4"/>
    <w:rsid w:val="00254D3D"/>
    <w:rsid w:val="00260621"/>
    <w:rsid w:val="00264BA9"/>
    <w:rsid w:val="00271B8F"/>
    <w:rsid w:val="00271EC3"/>
    <w:rsid w:val="00283F6C"/>
    <w:rsid w:val="0029690D"/>
    <w:rsid w:val="002A2497"/>
    <w:rsid w:val="002A3488"/>
    <w:rsid w:val="002A34F9"/>
    <w:rsid w:val="002A4637"/>
    <w:rsid w:val="002A5AF6"/>
    <w:rsid w:val="002B02F2"/>
    <w:rsid w:val="002B64D5"/>
    <w:rsid w:val="002C01BB"/>
    <w:rsid w:val="002C7B14"/>
    <w:rsid w:val="002D22FD"/>
    <w:rsid w:val="002D4298"/>
    <w:rsid w:val="002D5E9D"/>
    <w:rsid w:val="002E2795"/>
    <w:rsid w:val="002E79DD"/>
    <w:rsid w:val="002F5CF8"/>
    <w:rsid w:val="002F6105"/>
    <w:rsid w:val="002F7242"/>
    <w:rsid w:val="00305BA1"/>
    <w:rsid w:val="00306E8C"/>
    <w:rsid w:val="003143A8"/>
    <w:rsid w:val="003146D9"/>
    <w:rsid w:val="00323EE0"/>
    <w:rsid w:val="0032668E"/>
    <w:rsid w:val="00333E80"/>
    <w:rsid w:val="003411D0"/>
    <w:rsid w:val="003459AC"/>
    <w:rsid w:val="00353F41"/>
    <w:rsid w:val="00357EA0"/>
    <w:rsid w:val="0037189B"/>
    <w:rsid w:val="00376111"/>
    <w:rsid w:val="00382F14"/>
    <w:rsid w:val="00384EAF"/>
    <w:rsid w:val="00391CC4"/>
    <w:rsid w:val="00392210"/>
    <w:rsid w:val="0039530A"/>
    <w:rsid w:val="003A025A"/>
    <w:rsid w:val="003A509A"/>
    <w:rsid w:val="003A6411"/>
    <w:rsid w:val="003B30E9"/>
    <w:rsid w:val="003C16A0"/>
    <w:rsid w:val="003C285B"/>
    <w:rsid w:val="003C4EC2"/>
    <w:rsid w:val="003D3425"/>
    <w:rsid w:val="003D375C"/>
    <w:rsid w:val="003D38B5"/>
    <w:rsid w:val="003D4869"/>
    <w:rsid w:val="003D5E40"/>
    <w:rsid w:val="003E0A3F"/>
    <w:rsid w:val="003E3177"/>
    <w:rsid w:val="003E40EC"/>
    <w:rsid w:val="003E5245"/>
    <w:rsid w:val="003F0169"/>
    <w:rsid w:val="003F1EEB"/>
    <w:rsid w:val="003F50E3"/>
    <w:rsid w:val="004030AC"/>
    <w:rsid w:val="0040344C"/>
    <w:rsid w:val="00410253"/>
    <w:rsid w:val="004129C6"/>
    <w:rsid w:val="0042387A"/>
    <w:rsid w:val="004302F7"/>
    <w:rsid w:val="004428CB"/>
    <w:rsid w:val="00443080"/>
    <w:rsid w:val="00447301"/>
    <w:rsid w:val="00447B2A"/>
    <w:rsid w:val="004514E0"/>
    <w:rsid w:val="00452739"/>
    <w:rsid w:val="00452C2E"/>
    <w:rsid w:val="004622D0"/>
    <w:rsid w:val="0047172A"/>
    <w:rsid w:val="00475CF4"/>
    <w:rsid w:val="004768F9"/>
    <w:rsid w:val="0048137F"/>
    <w:rsid w:val="004878F5"/>
    <w:rsid w:val="0049497C"/>
    <w:rsid w:val="004950E6"/>
    <w:rsid w:val="004A29EE"/>
    <w:rsid w:val="004A765E"/>
    <w:rsid w:val="004B32E0"/>
    <w:rsid w:val="004C167A"/>
    <w:rsid w:val="004D2F4E"/>
    <w:rsid w:val="004E33A4"/>
    <w:rsid w:val="004E4D32"/>
    <w:rsid w:val="004F262B"/>
    <w:rsid w:val="00500289"/>
    <w:rsid w:val="0050468E"/>
    <w:rsid w:val="005057B0"/>
    <w:rsid w:val="005109D5"/>
    <w:rsid w:val="0052339F"/>
    <w:rsid w:val="00530FA4"/>
    <w:rsid w:val="005345A7"/>
    <w:rsid w:val="00536519"/>
    <w:rsid w:val="0054132A"/>
    <w:rsid w:val="005418E2"/>
    <w:rsid w:val="0054544F"/>
    <w:rsid w:val="00547EB0"/>
    <w:rsid w:val="005556DD"/>
    <w:rsid w:val="00555AD7"/>
    <w:rsid w:val="00557265"/>
    <w:rsid w:val="00560BCB"/>
    <w:rsid w:val="00570BF8"/>
    <w:rsid w:val="00574849"/>
    <w:rsid w:val="0059735C"/>
    <w:rsid w:val="005A28EF"/>
    <w:rsid w:val="005A5EC6"/>
    <w:rsid w:val="005A6799"/>
    <w:rsid w:val="005A7A83"/>
    <w:rsid w:val="005B21B7"/>
    <w:rsid w:val="005B507B"/>
    <w:rsid w:val="005C1934"/>
    <w:rsid w:val="005C56F0"/>
    <w:rsid w:val="005C5C45"/>
    <w:rsid w:val="005C63C1"/>
    <w:rsid w:val="005D29B2"/>
    <w:rsid w:val="005E219D"/>
    <w:rsid w:val="005E4D3F"/>
    <w:rsid w:val="005E72F1"/>
    <w:rsid w:val="005F1377"/>
    <w:rsid w:val="005F43E7"/>
    <w:rsid w:val="005F4533"/>
    <w:rsid w:val="00603ECD"/>
    <w:rsid w:val="006138D0"/>
    <w:rsid w:val="00613C7B"/>
    <w:rsid w:val="00615D5E"/>
    <w:rsid w:val="00617F1F"/>
    <w:rsid w:val="00621213"/>
    <w:rsid w:val="00624730"/>
    <w:rsid w:val="006249EC"/>
    <w:rsid w:val="00625D58"/>
    <w:rsid w:val="0063025A"/>
    <w:rsid w:val="00631755"/>
    <w:rsid w:val="00631C54"/>
    <w:rsid w:val="0063337C"/>
    <w:rsid w:val="006341B6"/>
    <w:rsid w:val="006509EA"/>
    <w:rsid w:val="006605B0"/>
    <w:rsid w:val="00660C2A"/>
    <w:rsid w:val="00661A84"/>
    <w:rsid w:val="006660E3"/>
    <w:rsid w:val="00667DA8"/>
    <w:rsid w:val="00686BEB"/>
    <w:rsid w:val="00690182"/>
    <w:rsid w:val="00692D35"/>
    <w:rsid w:val="006951FF"/>
    <w:rsid w:val="00697D02"/>
    <w:rsid w:val="006B4A4E"/>
    <w:rsid w:val="006C4BF4"/>
    <w:rsid w:val="006E272C"/>
    <w:rsid w:val="006F3646"/>
    <w:rsid w:val="006F7A05"/>
    <w:rsid w:val="00701126"/>
    <w:rsid w:val="00701266"/>
    <w:rsid w:val="00704CD8"/>
    <w:rsid w:val="00706967"/>
    <w:rsid w:val="00711C17"/>
    <w:rsid w:val="0071322B"/>
    <w:rsid w:val="00716620"/>
    <w:rsid w:val="007278E2"/>
    <w:rsid w:val="00741EB9"/>
    <w:rsid w:val="00745689"/>
    <w:rsid w:val="00750315"/>
    <w:rsid w:val="007570FD"/>
    <w:rsid w:val="00766E7F"/>
    <w:rsid w:val="007673ED"/>
    <w:rsid w:val="00767FCC"/>
    <w:rsid w:val="00780329"/>
    <w:rsid w:val="00793A59"/>
    <w:rsid w:val="007A2B46"/>
    <w:rsid w:val="007A7786"/>
    <w:rsid w:val="007B2E04"/>
    <w:rsid w:val="007B58A4"/>
    <w:rsid w:val="007C3463"/>
    <w:rsid w:val="007D2984"/>
    <w:rsid w:val="008052B2"/>
    <w:rsid w:val="00822BC9"/>
    <w:rsid w:val="00824869"/>
    <w:rsid w:val="00826B91"/>
    <w:rsid w:val="00831EB1"/>
    <w:rsid w:val="00832851"/>
    <w:rsid w:val="00835D22"/>
    <w:rsid w:val="00845F81"/>
    <w:rsid w:val="00850C6C"/>
    <w:rsid w:val="00853E07"/>
    <w:rsid w:val="00855DE7"/>
    <w:rsid w:val="00864E53"/>
    <w:rsid w:val="00877A4E"/>
    <w:rsid w:val="00880730"/>
    <w:rsid w:val="00881685"/>
    <w:rsid w:val="0088462D"/>
    <w:rsid w:val="008865D6"/>
    <w:rsid w:val="00887668"/>
    <w:rsid w:val="00893457"/>
    <w:rsid w:val="00895528"/>
    <w:rsid w:val="00897F39"/>
    <w:rsid w:val="008A5BD2"/>
    <w:rsid w:val="008B2681"/>
    <w:rsid w:val="008B49C5"/>
    <w:rsid w:val="008B7331"/>
    <w:rsid w:val="008C29F2"/>
    <w:rsid w:val="008C3859"/>
    <w:rsid w:val="008E4BF6"/>
    <w:rsid w:val="008F0875"/>
    <w:rsid w:val="008F199D"/>
    <w:rsid w:val="00904883"/>
    <w:rsid w:val="00904C52"/>
    <w:rsid w:val="00916026"/>
    <w:rsid w:val="009165DE"/>
    <w:rsid w:val="009176BD"/>
    <w:rsid w:val="00927D93"/>
    <w:rsid w:val="00941BA5"/>
    <w:rsid w:val="00947BF5"/>
    <w:rsid w:val="00954BCD"/>
    <w:rsid w:val="009553C0"/>
    <w:rsid w:val="009629A6"/>
    <w:rsid w:val="00965C95"/>
    <w:rsid w:val="00967B06"/>
    <w:rsid w:val="00970214"/>
    <w:rsid w:val="00972CAC"/>
    <w:rsid w:val="00974EB4"/>
    <w:rsid w:val="00976772"/>
    <w:rsid w:val="009848F1"/>
    <w:rsid w:val="009849A2"/>
    <w:rsid w:val="00986772"/>
    <w:rsid w:val="009979CF"/>
    <w:rsid w:val="009A6EE1"/>
    <w:rsid w:val="009B11F3"/>
    <w:rsid w:val="009B2540"/>
    <w:rsid w:val="009B3D9E"/>
    <w:rsid w:val="009B55B0"/>
    <w:rsid w:val="009C4B91"/>
    <w:rsid w:val="009C79A4"/>
    <w:rsid w:val="009C7FE5"/>
    <w:rsid w:val="009D0100"/>
    <w:rsid w:val="009D02C8"/>
    <w:rsid w:val="009D15AC"/>
    <w:rsid w:val="009D16AC"/>
    <w:rsid w:val="009E043C"/>
    <w:rsid w:val="009E4CE4"/>
    <w:rsid w:val="009F0EB6"/>
    <w:rsid w:val="009F6332"/>
    <w:rsid w:val="00A0125E"/>
    <w:rsid w:val="00A01C01"/>
    <w:rsid w:val="00A03CE7"/>
    <w:rsid w:val="00A068D3"/>
    <w:rsid w:val="00A100B1"/>
    <w:rsid w:val="00A10F39"/>
    <w:rsid w:val="00A12305"/>
    <w:rsid w:val="00A2261E"/>
    <w:rsid w:val="00A24529"/>
    <w:rsid w:val="00A26F73"/>
    <w:rsid w:val="00A34047"/>
    <w:rsid w:val="00A608FE"/>
    <w:rsid w:val="00A66705"/>
    <w:rsid w:val="00A71AEE"/>
    <w:rsid w:val="00A82646"/>
    <w:rsid w:val="00A90EFD"/>
    <w:rsid w:val="00A91AFE"/>
    <w:rsid w:val="00A9395F"/>
    <w:rsid w:val="00AA2234"/>
    <w:rsid w:val="00AA2ACC"/>
    <w:rsid w:val="00AA4229"/>
    <w:rsid w:val="00AA7CE4"/>
    <w:rsid w:val="00AB06A5"/>
    <w:rsid w:val="00AB074D"/>
    <w:rsid w:val="00AB746A"/>
    <w:rsid w:val="00AC05AF"/>
    <w:rsid w:val="00AC3B75"/>
    <w:rsid w:val="00AC62DA"/>
    <w:rsid w:val="00AC6DB4"/>
    <w:rsid w:val="00AC6DE6"/>
    <w:rsid w:val="00AD03B3"/>
    <w:rsid w:val="00AE2C8B"/>
    <w:rsid w:val="00AE5DE4"/>
    <w:rsid w:val="00B02F21"/>
    <w:rsid w:val="00B13C80"/>
    <w:rsid w:val="00B21741"/>
    <w:rsid w:val="00B22AE2"/>
    <w:rsid w:val="00B26656"/>
    <w:rsid w:val="00B274B3"/>
    <w:rsid w:val="00B3252D"/>
    <w:rsid w:val="00B33CDB"/>
    <w:rsid w:val="00B342AB"/>
    <w:rsid w:val="00B45E5F"/>
    <w:rsid w:val="00B62E52"/>
    <w:rsid w:val="00B64D6A"/>
    <w:rsid w:val="00B73A3B"/>
    <w:rsid w:val="00B86029"/>
    <w:rsid w:val="00B90FF5"/>
    <w:rsid w:val="00B92115"/>
    <w:rsid w:val="00B96937"/>
    <w:rsid w:val="00BA0330"/>
    <w:rsid w:val="00BA1911"/>
    <w:rsid w:val="00BA648B"/>
    <w:rsid w:val="00BC2812"/>
    <w:rsid w:val="00BD509B"/>
    <w:rsid w:val="00BD58D7"/>
    <w:rsid w:val="00BD5D9E"/>
    <w:rsid w:val="00BE3227"/>
    <w:rsid w:val="00BE7C27"/>
    <w:rsid w:val="00BF17AF"/>
    <w:rsid w:val="00BF3097"/>
    <w:rsid w:val="00C02C49"/>
    <w:rsid w:val="00C03530"/>
    <w:rsid w:val="00C1307A"/>
    <w:rsid w:val="00C13B9C"/>
    <w:rsid w:val="00C13BA3"/>
    <w:rsid w:val="00C23EDB"/>
    <w:rsid w:val="00C2596D"/>
    <w:rsid w:val="00C343E8"/>
    <w:rsid w:val="00C42E4B"/>
    <w:rsid w:val="00C434AD"/>
    <w:rsid w:val="00C44700"/>
    <w:rsid w:val="00C649F4"/>
    <w:rsid w:val="00C72696"/>
    <w:rsid w:val="00C87636"/>
    <w:rsid w:val="00C90A2D"/>
    <w:rsid w:val="00C915BA"/>
    <w:rsid w:val="00C9270C"/>
    <w:rsid w:val="00C92A04"/>
    <w:rsid w:val="00CA0A9D"/>
    <w:rsid w:val="00CA144C"/>
    <w:rsid w:val="00CA29AE"/>
    <w:rsid w:val="00CA6366"/>
    <w:rsid w:val="00CB3A0C"/>
    <w:rsid w:val="00CB628F"/>
    <w:rsid w:val="00CC0B9C"/>
    <w:rsid w:val="00CC0D58"/>
    <w:rsid w:val="00CC1B2D"/>
    <w:rsid w:val="00CC4527"/>
    <w:rsid w:val="00CC543F"/>
    <w:rsid w:val="00CC5CC4"/>
    <w:rsid w:val="00CC7D36"/>
    <w:rsid w:val="00CD5681"/>
    <w:rsid w:val="00CE5B96"/>
    <w:rsid w:val="00CE65F4"/>
    <w:rsid w:val="00CF3808"/>
    <w:rsid w:val="00D021AD"/>
    <w:rsid w:val="00D038CC"/>
    <w:rsid w:val="00D07DB3"/>
    <w:rsid w:val="00D10B2D"/>
    <w:rsid w:val="00D131FE"/>
    <w:rsid w:val="00D1340F"/>
    <w:rsid w:val="00D17BB4"/>
    <w:rsid w:val="00D25B6B"/>
    <w:rsid w:val="00D331D1"/>
    <w:rsid w:val="00D371B7"/>
    <w:rsid w:val="00D41248"/>
    <w:rsid w:val="00D4392B"/>
    <w:rsid w:val="00D4412C"/>
    <w:rsid w:val="00D51BF3"/>
    <w:rsid w:val="00D54EEA"/>
    <w:rsid w:val="00D56FF6"/>
    <w:rsid w:val="00D63411"/>
    <w:rsid w:val="00D65AAF"/>
    <w:rsid w:val="00D66BC7"/>
    <w:rsid w:val="00D73246"/>
    <w:rsid w:val="00D76E18"/>
    <w:rsid w:val="00D77A1E"/>
    <w:rsid w:val="00D80B22"/>
    <w:rsid w:val="00D91514"/>
    <w:rsid w:val="00D91FA7"/>
    <w:rsid w:val="00DA1F3E"/>
    <w:rsid w:val="00DA4555"/>
    <w:rsid w:val="00DA5DF8"/>
    <w:rsid w:val="00DB0096"/>
    <w:rsid w:val="00DB0605"/>
    <w:rsid w:val="00DB15BA"/>
    <w:rsid w:val="00DB4223"/>
    <w:rsid w:val="00DB4506"/>
    <w:rsid w:val="00DB4FEB"/>
    <w:rsid w:val="00DB71C5"/>
    <w:rsid w:val="00DC3CA9"/>
    <w:rsid w:val="00DC5D9B"/>
    <w:rsid w:val="00DD58F6"/>
    <w:rsid w:val="00DD6746"/>
    <w:rsid w:val="00DD6CA4"/>
    <w:rsid w:val="00DD782B"/>
    <w:rsid w:val="00DE1213"/>
    <w:rsid w:val="00DF3B0C"/>
    <w:rsid w:val="00DF5E0A"/>
    <w:rsid w:val="00E030B3"/>
    <w:rsid w:val="00E049D3"/>
    <w:rsid w:val="00E11478"/>
    <w:rsid w:val="00E139C0"/>
    <w:rsid w:val="00E14B1C"/>
    <w:rsid w:val="00E15B8C"/>
    <w:rsid w:val="00E20940"/>
    <w:rsid w:val="00E230CC"/>
    <w:rsid w:val="00E23FE8"/>
    <w:rsid w:val="00E242E6"/>
    <w:rsid w:val="00E269F9"/>
    <w:rsid w:val="00E27F73"/>
    <w:rsid w:val="00E54137"/>
    <w:rsid w:val="00E55A79"/>
    <w:rsid w:val="00E63EBD"/>
    <w:rsid w:val="00E661C7"/>
    <w:rsid w:val="00E74125"/>
    <w:rsid w:val="00E75259"/>
    <w:rsid w:val="00E75C48"/>
    <w:rsid w:val="00E80469"/>
    <w:rsid w:val="00E804FD"/>
    <w:rsid w:val="00E840BA"/>
    <w:rsid w:val="00E86F15"/>
    <w:rsid w:val="00E87194"/>
    <w:rsid w:val="00E87CCE"/>
    <w:rsid w:val="00E907F2"/>
    <w:rsid w:val="00E926B0"/>
    <w:rsid w:val="00E9539D"/>
    <w:rsid w:val="00E95522"/>
    <w:rsid w:val="00E959C9"/>
    <w:rsid w:val="00EA065E"/>
    <w:rsid w:val="00EA0BD0"/>
    <w:rsid w:val="00EA1E94"/>
    <w:rsid w:val="00EA2337"/>
    <w:rsid w:val="00EA31B2"/>
    <w:rsid w:val="00EA5133"/>
    <w:rsid w:val="00EB4CDA"/>
    <w:rsid w:val="00EB786E"/>
    <w:rsid w:val="00EB7939"/>
    <w:rsid w:val="00EB7EBD"/>
    <w:rsid w:val="00EC1E56"/>
    <w:rsid w:val="00ED04FE"/>
    <w:rsid w:val="00EF19CF"/>
    <w:rsid w:val="00EF40A8"/>
    <w:rsid w:val="00EF5174"/>
    <w:rsid w:val="00EF712C"/>
    <w:rsid w:val="00F02219"/>
    <w:rsid w:val="00F05E43"/>
    <w:rsid w:val="00F07322"/>
    <w:rsid w:val="00F1032E"/>
    <w:rsid w:val="00F11C77"/>
    <w:rsid w:val="00F16502"/>
    <w:rsid w:val="00F231D4"/>
    <w:rsid w:val="00F245F6"/>
    <w:rsid w:val="00F27D0E"/>
    <w:rsid w:val="00F320A4"/>
    <w:rsid w:val="00F32E72"/>
    <w:rsid w:val="00F3317C"/>
    <w:rsid w:val="00F355AB"/>
    <w:rsid w:val="00F40C95"/>
    <w:rsid w:val="00F46569"/>
    <w:rsid w:val="00F46CDD"/>
    <w:rsid w:val="00F5171D"/>
    <w:rsid w:val="00F601B5"/>
    <w:rsid w:val="00F61B62"/>
    <w:rsid w:val="00F67B3B"/>
    <w:rsid w:val="00F715CD"/>
    <w:rsid w:val="00F770E5"/>
    <w:rsid w:val="00F77103"/>
    <w:rsid w:val="00F85624"/>
    <w:rsid w:val="00F91C05"/>
    <w:rsid w:val="00F93717"/>
    <w:rsid w:val="00F948B9"/>
    <w:rsid w:val="00F97504"/>
    <w:rsid w:val="00F97D4C"/>
    <w:rsid w:val="00FA166D"/>
    <w:rsid w:val="00FA4820"/>
    <w:rsid w:val="00FA7BF5"/>
    <w:rsid w:val="00FB1FAD"/>
    <w:rsid w:val="00FB432A"/>
    <w:rsid w:val="00FB6B26"/>
    <w:rsid w:val="00FC75D4"/>
    <w:rsid w:val="00FD1EBB"/>
    <w:rsid w:val="00FD4CC2"/>
    <w:rsid w:val="00FF08E2"/>
    <w:rsid w:val="00FF73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BC050"/>
  <w15:chartTrackingRefBased/>
  <w15:docId w15:val="{C2C48524-F36D-214B-9AD0-9F765112D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Theme="minorHAnsi" w:hAnsi="Georgia" w:cstheme="minorBidi"/>
        <w:sz w:val="24"/>
        <w:szCs w:val="24"/>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1B5"/>
    <w:pPr>
      <w:spacing w:after="0" w:line="240" w:lineRule="auto"/>
    </w:pPr>
    <w:rPr>
      <w:rFonts w:ascii="Times New Roman" w:eastAsia="Times New Roman" w:hAnsi="Times New Roman" w:cs="Times New Roman"/>
      <w:lang w:val="es-CL" w:eastAsia="es-ES_tradnl"/>
    </w:rPr>
  </w:style>
  <w:style w:type="paragraph" w:styleId="Ttulo1">
    <w:name w:val="heading 1"/>
    <w:basedOn w:val="Normal"/>
    <w:next w:val="Normal"/>
    <w:link w:val="Ttulo1Car"/>
    <w:uiPriority w:val="9"/>
    <w:qFormat/>
    <w:rsid w:val="00F231D4"/>
    <w:pPr>
      <w:keepNext/>
      <w:keepLines/>
      <w:spacing w:before="240" w:after="120" w:line="276" w:lineRule="auto"/>
      <w:outlineLvl w:val="0"/>
    </w:pPr>
    <w:rPr>
      <w:rFonts w:ascii="Georgia" w:eastAsiaTheme="majorEastAsia" w:hAnsi="Georgia" w:cstheme="majorBidi"/>
      <w:color w:val="2F5496" w:themeColor="accent1" w:themeShade="BF"/>
      <w:sz w:val="32"/>
      <w:szCs w:val="32"/>
      <w:lang w:val="en-US" w:eastAsia="en-US"/>
    </w:rPr>
  </w:style>
  <w:style w:type="paragraph" w:styleId="Ttulo2">
    <w:name w:val="heading 2"/>
    <w:basedOn w:val="Normal"/>
    <w:next w:val="Normal"/>
    <w:link w:val="Ttulo2Car"/>
    <w:uiPriority w:val="9"/>
    <w:semiHidden/>
    <w:unhideWhenUsed/>
    <w:qFormat/>
    <w:rsid w:val="00793A59"/>
    <w:pPr>
      <w:keepNext/>
      <w:keepLines/>
      <w:spacing w:before="40" w:line="276" w:lineRule="auto"/>
      <w:outlineLvl w:val="1"/>
    </w:pPr>
    <w:rPr>
      <w:rFonts w:asciiTheme="majorHAnsi" w:eastAsiaTheme="majorEastAsia" w:hAnsiTheme="majorHAnsi" w:cstheme="majorBidi"/>
      <w:color w:val="2F5496" w:themeColor="accent1" w:themeShade="BF"/>
      <w:sz w:val="26"/>
      <w:szCs w:val="26"/>
      <w:lang w:val="en-US" w:eastAsia="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E3177"/>
    <w:pPr>
      <w:spacing w:after="120" w:line="276" w:lineRule="auto"/>
      <w:contextualSpacing/>
    </w:pPr>
    <w:rPr>
      <w:rFonts w:ascii="Georgia" w:eastAsiaTheme="majorEastAsia" w:hAnsi="Georgia" w:cstheme="majorBidi"/>
      <w:spacing w:val="-10"/>
      <w:kern w:val="28"/>
      <w:sz w:val="56"/>
      <w:szCs w:val="56"/>
      <w:lang w:val="en-US" w:eastAsia="en-US"/>
    </w:rPr>
  </w:style>
  <w:style w:type="character" w:customStyle="1" w:styleId="TtuloCar">
    <w:name w:val="Título Car"/>
    <w:basedOn w:val="Fuentedeprrafopredeter"/>
    <w:link w:val="Ttulo"/>
    <w:uiPriority w:val="10"/>
    <w:rsid w:val="003E3177"/>
    <w:rPr>
      <w:rFonts w:eastAsiaTheme="majorEastAsia" w:cstheme="majorBidi"/>
      <w:spacing w:val="-10"/>
      <w:kern w:val="28"/>
      <w:sz w:val="56"/>
      <w:szCs w:val="56"/>
    </w:rPr>
  </w:style>
  <w:style w:type="paragraph" w:styleId="Subttulo">
    <w:name w:val="Subtitle"/>
    <w:basedOn w:val="Normal"/>
    <w:next w:val="Normal"/>
    <w:link w:val="SubttuloCar"/>
    <w:uiPriority w:val="11"/>
    <w:qFormat/>
    <w:rsid w:val="003E3177"/>
    <w:pPr>
      <w:numPr>
        <w:ilvl w:val="1"/>
      </w:numPr>
      <w:spacing w:after="160" w:line="276" w:lineRule="auto"/>
    </w:pPr>
    <w:rPr>
      <w:rFonts w:ascii="Georgia" w:eastAsiaTheme="minorEastAsia" w:hAnsi="Georgia" w:cstheme="minorBidi"/>
      <w:color w:val="5A5A5A" w:themeColor="text1" w:themeTint="A5"/>
      <w:spacing w:val="15"/>
      <w:sz w:val="28"/>
      <w:szCs w:val="28"/>
      <w:lang w:val="en-US" w:eastAsia="en-US"/>
    </w:rPr>
  </w:style>
  <w:style w:type="character" w:customStyle="1" w:styleId="SubttuloCar">
    <w:name w:val="Subtítulo Car"/>
    <w:basedOn w:val="Fuentedeprrafopredeter"/>
    <w:link w:val="Subttulo"/>
    <w:uiPriority w:val="11"/>
    <w:rsid w:val="003E3177"/>
    <w:rPr>
      <w:rFonts w:eastAsiaTheme="minorEastAsia"/>
      <w:color w:val="5A5A5A" w:themeColor="text1" w:themeTint="A5"/>
      <w:spacing w:val="15"/>
      <w:sz w:val="28"/>
      <w:szCs w:val="28"/>
    </w:rPr>
  </w:style>
  <w:style w:type="character" w:customStyle="1" w:styleId="Ttulo1Car">
    <w:name w:val="Título 1 Car"/>
    <w:basedOn w:val="Fuentedeprrafopredeter"/>
    <w:link w:val="Ttulo1"/>
    <w:uiPriority w:val="9"/>
    <w:rsid w:val="00F231D4"/>
    <w:rPr>
      <w:rFonts w:eastAsiaTheme="majorEastAsia" w:cstheme="majorBidi"/>
      <w:color w:val="2F5496" w:themeColor="accent1" w:themeShade="BF"/>
      <w:sz w:val="32"/>
      <w:szCs w:val="32"/>
    </w:rPr>
  </w:style>
  <w:style w:type="character" w:customStyle="1" w:styleId="mi">
    <w:name w:val="mi"/>
    <w:basedOn w:val="Fuentedeprrafopredeter"/>
    <w:rsid w:val="0071322B"/>
  </w:style>
  <w:style w:type="character" w:customStyle="1" w:styleId="mo">
    <w:name w:val="mo"/>
    <w:basedOn w:val="Fuentedeprrafopredeter"/>
    <w:rsid w:val="0071322B"/>
  </w:style>
  <w:style w:type="character" w:customStyle="1" w:styleId="mn">
    <w:name w:val="mn"/>
    <w:basedOn w:val="Fuentedeprrafopredeter"/>
    <w:rsid w:val="0071322B"/>
  </w:style>
  <w:style w:type="paragraph" w:styleId="Textodeglobo">
    <w:name w:val="Balloon Text"/>
    <w:basedOn w:val="Normal"/>
    <w:link w:val="TextodegloboCar"/>
    <w:uiPriority w:val="99"/>
    <w:semiHidden/>
    <w:unhideWhenUsed/>
    <w:rsid w:val="00122D50"/>
    <w:rPr>
      <w:rFonts w:ascii="Segoe UI" w:eastAsiaTheme="minorHAnsi" w:hAnsi="Segoe UI" w:cs="Segoe UI"/>
      <w:sz w:val="18"/>
      <w:szCs w:val="18"/>
      <w:lang w:val="en-US" w:eastAsia="en-US"/>
    </w:rPr>
  </w:style>
  <w:style w:type="character" w:customStyle="1" w:styleId="TextodegloboCar">
    <w:name w:val="Texto de globo Car"/>
    <w:basedOn w:val="Fuentedeprrafopredeter"/>
    <w:link w:val="Textodeglobo"/>
    <w:uiPriority w:val="99"/>
    <w:semiHidden/>
    <w:rsid w:val="00122D50"/>
    <w:rPr>
      <w:rFonts w:ascii="Segoe UI" w:hAnsi="Segoe UI" w:cs="Segoe UI"/>
      <w:sz w:val="18"/>
      <w:szCs w:val="18"/>
    </w:rPr>
  </w:style>
  <w:style w:type="paragraph" w:styleId="Revisin">
    <w:name w:val="Revision"/>
    <w:hidden/>
    <w:uiPriority w:val="99"/>
    <w:semiHidden/>
    <w:rsid w:val="00122D50"/>
    <w:pPr>
      <w:spacing w:after="0" w:line="240" w:lineRule="auto"/>
    </w:pPr>
    <w:rPr>
      <w:sz w:val="22"/>
    </w:rPr>
  </w:style>
  <w:style w:type="paragraph" w:styleId="Textocomentario">
    <w:name w:val="annotation text"/>
    <w:basedOn w:val="Normal"/>
    <w:link w:val="TextocomentarioCar"/>
    <w:uiPriority w:val="99"/>
    <w:semiHidden/>
    <w:unhideWhenUsed/>
    <w:pPr>
      <w:spacing w:after="120"/>
    </w:pPr>
    <w:rPr>
      <w:rFonts w:ascii="Georgia" w:eastAsiaTheme="minorHAnsi" w:hAnsi="Georgia" w:cstheme="minorBidi"/>
      <w:sz w:val="20"/>
      <w:szCs w:val="20"/>
      <w:lang w:val="en-US" w:eastAsia="en-US"/>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Prrafodelista">
    <w:name w:val="List Paragraph"/>
    <w:basedOn w:val="Normal"/>
    <w:uiPriority w:val="34"/>
    <w:qFormat/>
    <w:rsid w:val="001C13DA"/>
    <w:pPr>
      <w:spacing w:after="120" w:line="276" w:lineRule="auto"/>
      <w:ind w:left="720"/>
      <w:contextualSpacing/>
    </w:pPr>
    <w:rPr>
      <w:rFonts w:ascii="Georgia" w:eastAsiaTheme="minorHAnsi" w:hAnsi="Georgia" w:cstheme="minorBidi"/>
      <w:sz w:val="22"/>
      <w:lang w:val="en-US" w:eastAsia="en-US"/>
    </w:rPr>
  </w:style>
  <w:style w:type="character" w:styleId="Textodelmarcadordeposicin">
    <w:name w:val="Placeholder Text"/>
    <w:basedOn w:val="Fuentedeprrafopredeter"/>
    <w:uiPriority w:val="99"/>
    <w:semiHidden/>
    <w:rsid w:val="00EF5174"/>
    <w:rPr>
      <w:color w:val="808080"/>
    </w:rPr>
  </w:style>
  <w:style w:type="table" w:styleId="Tablaconcuadrcula">
    <w:name w:val="Table Grid"/>
    <w:basedOn w:val="Tablanormal"/>
    <w:uiPriority w:val="39"/>
    <w:rsid w:val="00EC1E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suntodelcomentario">
    <w:name w:val="annotation subject"/>
    <w:basedOn w:val="Textocomentario"/>
    <w:next w:val="Textocomentario"/>
    <w:link w:val="AsuntodelcomentarioCar"/>
    <w:uiPriority w:val="99"/>
    <w:semiHidden/>
    <w:unhideWhenUsed/>
    <w:rsid w:val="00EC1E56"/>
    <w:rPr>
      <w:b/>
      <w:bCs/>
    </w:rPr>
  </w:style>
  <w:style w:type="character" w:customStyle="1" w:styleId="AsuntodelcomentarioCar">
    <w:name w:val="Asunto del comentario Car"/>
    <w:basedOn w:val="TextocomentarioCar"/>
    <w:link w:val="Asuntodelcomentario"/>
    <w:uiPriority w:val="99"/>
    <w:semiHidden/>
    <w:rsid w:val="00EC1E56"/>
    <w:rPr>
      <w:b/>
      <w:bCs/>
      <w:sz w:val="20"/>
      <w:szCs w:val="20"/>
    </w:rPr>
  </w:style>
  <w:style w:type="character" w:styleId="Hipervnculo">
    <w:name w:val="Hyperlink"/>
    <w:basedOn w:val="Fuentedeprrafopredeter"/>
    <w:uiPriority w:val="99"/>
    <w:unhideWhenUsed/>
    <w:rsid w:val="00F91C05"/>
    <w:rPr>
      <w:color w:val="0563C1" w:themeColor="hyperlink"/>
      <w:u w:val="single"/>
    </w:rPr>
  </w:style>
  <w:style w:type="character" w:styleId="Mencinsinresolver">
    <w:name w:val="Unresolved Mention"/>
    <w:basedOn w:val="Fuentedeprrafopredeter"/>
    <w:uiPriority w:val="99"/>
    <w:semiHidden/>
    <w:unhideWhenUsed/>
    <w:rsid w:val="00F91C05"/>
    <w:rPr>
      <w:color w:val="605E5C"/>
      <w:shd w:val="clear" w:color="auto" w:fill="E1DFDD"/>
    </w:rPr>
  </w:style>
  <w:style w:type="character" w:styleId="Hipervnculovisitado">
    <w:name w:val="FollowedHyperlink"/>
    <w:basedOn w:val="Fuentedeprrafopredeter"/>
    <w:uiPriority w:val="99"/>
    <w:semiHidden/>
    <w:unhideWhenUsed/>
    <w:rsid w:val="00333E80"/>
    <w:rPr>
      <w:color w:val="954F72" w:themeColor="followedHyperlink"/>
      <w:u w:val="single"/>
    </w:rPr>
  </w:style>
  <w:style w:type="paragraph" w:styleId="NormalWeb">
    <w:name w:val="Normal (Web)"/>
    <w:basedOn w:val="Normal"/>
    <w:uiPriority w:val="99"/>
    <w:semiHidden/>
    <w:unhideWhenUsed/>
    <w:rsid w:val="00ED04FE"/>
    <w:pPr>
      <w:spacing w:before="100" w:beforeAutospacing="1" w:after="100" w:afterAutospacing="1"/>
    </w:pPr>
    <w:rPr>
      <w:lang w:eastAsia="es-CL"/>
    </w:rPr>
  </w:style>
  <w:style w:type="character" w:customStyle="1" w:styleId="mord">
    <w:name w:val="mord"/>
    <w:basedOn w:val="Fuentedeprrafopredeter"/>
    <w:rsid w:val="00ED04FE"/>
  </w:style>
  <w:style w:type="character" w:styleId="nfasis">
    <w:name w:val="Emphasis"/>
    <w:basedOn w:val="Fuentedeprrafopredeter"/>
    <w:uiPriority w:val="20"/>
    <w:qFormat/>
    <w:rsid w:val="00ED04FE"/>
    <w:rPr>
      <w:i/>
      <w:iCs/>
    </w:rPr>
  </w:style>
  <w:style w:type="character" w:customStyle="1" w:styleId="katex-mathml">
    <w:name w:val="katex-mathml"/>
    <w:basedOn w:val="Fuentedeprrafopredeter"/>
    <w:rsid w:val="00ED04FE"/>
  </w:style>
  <w:style w:type="character" w:customStyle="1" w:styleId="mrel">
    <w:name w:val="mrel"/>
    <w:basedOn w:val="Fuentedeprrafopredeter"/>
    <w:rsid w:val="00ED04FE"/>
  </w:style>
  <w:style w:type="character" w:customStyle="1" w:styleId="vlist-s">
    <w:name w:val="vlist-s"/>
    <w:basedOn w:val="Fuentedeprrafopredeter"/>
    <w:rsid w:val="00ED04FE"/>
  </w:style>
  <w:style w:type="character" w:customStyle="1" w:styleId="mbin">
    <w:name w:val="mbin"/>
    <w:basedOn w:val="Fuentedeprrafopredeter"/>
    <w:rsid w:val="00ED04FE"/>
  </w:style>
  <w:style w:type="paragraph" w:customStyle="1" w:styleId="EndNoteBibliographyTitle">
    <w:name w:val="EndNote Bibliography Title"/>
    <w:basedOn w:val="Normal"/>
    <w:link w:val="EndNoteBibliographyTitleCar"/>
    <w:rsid w:val="00D51BF3"/>
    <w:pPr>
      <w:spacing w:line="276" w:lineRule="auto"/>
      <w:jc w:val="center"/>
    </w:pPr>
    <w:rPr>
      <w:rFonts w:ascii="Georgia" w:eastAsiaTheme="minorHAnsi" w:hAnsi="Georgia" w:cstheme="minorBidi"/>
      <w:noProof/>
      <w:sz w:val="22"/>
      <w:lang w:val="en-US" w:eastAsia="en-US"/>
    </w:rPr>
  </w:style>
  <w:style w:type="character" w:customStyle="1" w:styleId="EndNoteBibliographyTitleCar">
    <w:name w:val="EndNote Bibliography Title Car"/>
    <w:basedOn w:val="Fuentedeprrafopredeter"/>
    <w:link w:val="EndNoteBibliographyTitle"/>
    <w:rsid w:val="00D51BF3"/>
    <w:rPr>
      <w:noProof/>
      <w:sz w:val="22"/>
    </w:rPr>
  </w:style>
  <w:style w:type="paragraph" w:customStyle="1" w:styleId="EndNoteBibliography">
    <w:name w:val="EndNote Bibliography"/>
    <w:basedOn w:val="Normal"/>
    <w:link w:val="EndNoteBibliographyCar"/>
    <w:rsid w:val="00D51BF3"/>
    <w:pPr>
      <w:spacing w:after="120"/>
    </w:pPr>
    <w:rPr>
      <w:rFonts w:ascii="Georgia" w:eastAsiaTheme="minorHAnsi" w:hAnsi="Georgia" w:cstheme="minorBidi"/>
      <w:noProof/>
      <w:sz w:val="22"/>
      <w:lang w:val="en-US" w:eastAsia="en-US"/>
    </w:rPr>
  </w:style>
  <w:style w:type="character" w:customStyle="1" w:styleId="EndNoteBibliographyCar">
    <w:name w:val="EndNote Bibliography Car"/>
    <w:basedOn w:val="Fuentedeprrafopredeter"/>
    <w:link w:val="EndNoteBibliography"/>
    <w:rsid w:val="00D51BF3"/>
    <w:rPr>
      <w:noProof/>
      <w:sz w:val="22"/>
    </w:rPr>
  </w:style>
  <w:style w:type="character" w:customStyle="1" w:styleId="Ttulo2Car">
    <w:name w:val="Título 2 Car"/>
    <w:basedOn w:val="Fuentedeprrafopredeter"/>
    <w:link w:val="Ttulo2"/>
    <w:uiPriority w:val="9"/>
    <w:semiHidden/>
    <w:rsid w:val="00793A5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17094">
      <w:bodyDiv w:val="1"/>
      <w:marLeft w:val="0"/>
      <w:marRight w:val="0"/>
      <w:marTop w:val="0"/>
      <w:marBottom w:val="0"/>
      <w:divBdr>
        <w:top w:val="none" w:sz="0" w:space="0" w:color="auto"/>
        <w:left w:val="none" w:sz="0" w:space="0" w:color="auto"/>
        <w:bottom w:val="none" w:sz="0" w:space="0" w:color="auto"/>
        <w:right w:val="none" w:sz="0" w:space="0" w:color="auto"/>
      </w:divBdr>
    </w:div>
    <w:div w:id="36592579">
      <w:bodyDiv w:val="1"/>
      <w:marLeft w:val="0"/>
      <w:marRight w:val="0"/>
      <w:marTop w:val="0"/>
      <w:marBottom w:val="0"/>
      <w:divBdr>
        <w:top w:val="none" w:sz="0" w:space="0" w:color="auto"/>
        <w:left w:val="none" w:sz="0" w:space="0" w:color="auto"/>
        <w:bottom w:val="none" w:sz="0" w:space="0" w:color="auto"/>
        <w:right w:val="none" w:sz="0" w:space="0" w:color="auto"/>
      </w:divBdr>
      <w:divsChild>
        <w:div w:id="939263468">
          <w:marLeft w:val="2606"/>
          <w:marRight w:val="0"/>
          <w:marTop w:val="0"/>
          <w:marBottom w:val="80"/>
          <w:divBdr>
            <w:top w:val="none" w:sz="0" w:space="0" w:color="auto"/>
            <w:left w:val="none" w:sz="0" w:space="0" w:color="auto"/>
            <w:bottom w:val="none" w:sz="0" w:space="0" w:color="auto"/>
            <w:right w:val="none" w:sz="0" w:space="0" w:color="auto"/>
          </w:divBdr>
        </w:div>
        <w:div w:id="1175729965">
          <w:marLeft w:val="446"/>
          <w:marRight w:val="0"/>
          <w:marTop w:val="0"/>
          <w:marBottom w:val="80"/>
          <w:divBdr>
            <w:top w:val="none" w:sz="0" w:space="0" w:color="auto"/>
            <w:left w:val="none" w:sz="0" w:space="0" w:color="auto"/>
            <w:bottom w:val="none" w:sz="0" w:space="0" w:color="auto"/>
            <w:right w:val="none" w:sz="0" w:space="0" w:color="auto"/>
          </w:divBdr>
        </w:div>
        <w:div w:id="1781678929">
          <w:marLeft w:val="2606"/>
          <w:marRight w:val="0"/>
          <w:marTop w:val="0"/>
          <w:marBottom w:val="80"/>
          <w:divBdr>
            <w:top w:val="none" w:sz="0" w:space="0" w:color="auto"/>
            <w:left w:val="none" w:sz="0" w:space="0" w:color="auto"/>
            <w:bottom w:val="none" w:sz="0" w:space="0" w:color="auto"/>
            <w:right w:val="none" w:sz="0" w:space="0" w:color="auto"/>
          </w:divBdr>
        </w:div>
        <w:div w:id="1881282875">
          <w:marLeft w:val="2606"/>
          <w:marRight w:val="0"/>
          <w:marTop w:val="0"/>
          <w:marBottom w:val="0"/>
          <w:divBdr>
            <w:top w:val="none" w:sz="0" w:space="0" w:color="auto"/>
            <w:left w:val="none" w:sz="0" w:space="0" w:color="auto"/>
            <w:bottom w:val="none" w:sz="0" w:space="0" w:color="auto"/>
            <w:right w:val="none" w:sz="0" w:space="0" w:color="auto"/>
          </w:divBdr>
        </w:div>
      </w:divsChild>
    </w:div>
    <w:div w:id="50079717">
      <w:bodyDiv w:val="1"/>
      <w:marLeft w:val="0"/>
      <w:marRight w:val="0"/>
      <w:marTop w:val="0"/>
      <w:marBottom w:val="0"/>
      <w:divBdr>
        <w:top w:val="none" w:sz="0" w:space="0" w:color="auto"/>
        <w:left w:val="none" w:sz="0" w:space="0" w:color="auto"/>
        <w:bottom w:val="none" w:sz="0" w:space="0" w:color="auto"/>
        <w:right w:val="none" w:sz="0" w:space="0" w:color="auto"/>
      </w:divBdr>
    </w:div>
    <w:div w:id="96487197">
      <w:bodyDiv w:val="1"/>
      <w:marLeft w:val="0"/>
      <w:marRight w:val="0"/>
      <w:marTop w:val="0"/>
      <w:marBottom w:val="0"/>
      <w:divBdr>
        <w:top w:val="none" w:sz="0" w:space="0" w:color="auto"/>
        <w:left w:val="none" w:sz="0" w:space="0" w:color="auto"/>
        <w:bottom w:val="none" w:sz="0" w:space="0" w:color="auto"/>
        <w:right w:val="none" w:sz="0" w:space="0" w:color="auto"/>
      </w:divBdr>
      <w:divsChild>
        <w:div w:id="121311380">
          <w:marLeft w:val="994"/>
          <w:marRight w:val="0"/>
          <w:marTop w:val="0"/>
          <w:marBottom w:val="0"/>
          <w:divBdr>
            <w:top w:val="none" w:sz="0" w:space="0" w:color="auto"/>
            <w:left w:val="none" w:sz="0" w:space="0" w:color="auto"/>
            <w:bottom w:val="none" w:sz="0" w:space="0" w:color="auto"/>
            <w:right w:val="none" w:sz="0" w:space="0" w:color="auto"/>
          </w:divBdr>
        </w:div>
      </w:divsChild>
    </w:div>
    <w:div w:id="310183078">
      <w:bodyDiv w:val="1"/>
      <w:marLeft w:val="0"/>
      <w:marRight w:val="0"/>
      <w:marTop w:val="0"/>
      <w:marBottom w:val="0"/>
      <w:divBdr>
        <w:top w:val="none" w:sz="0" w:space="0" w:color="auto"/>
        <w:left w:val="none" w:sz="0" w:space="0" w:color="auto"/>
        <w:bottom w:val="none" w:sz="0" w:space="0" w:color="auto"/>
        <w:right w:val="none" w:sz="0" w:space="0" w:color="auto"/>
      </w:divBdr>
    </w:div>
    <w:div w:id="381944589">
      <w:bodyDiv w:val="1"/>
      <w:marLeft w:val="0"/>
      <w:marRight w:val="0"/>
      <w:marTop w:val="0"/>
      <w:marBottom w:val="0"/>
      <w:divBdr>
        <w:top w:val="none" w:sz="0" w:space="0" w:color="auto"/>
        <w:left w:val="none" w:sz="0" w:space="0" w:color="auto"/>
        <w:bottom w:val="none" w:sz="0" w:space="0" w:color="auto"/>
        <w:right w:val="none" w:sz="0" w:space="0" w:color="auto"/>
      </w:divBdr>
    </w:div>
    <w:div w:id="688794089">
      <w:bodyDiv w:val="1"/>
      <w:marLeft w:val="0"/>
      <w:marRight w:val="0"/>
      <w:marTop w:val="0"/>
      <w:marBottom w:val="0"/>
      <w:divBdr>
        <w:top w:val="none" w:sz="0" w:space="0" w:color="auto"/>
        <w:left w:val="none" w:sz="0" w:space="0" w:color="auto"/>
        <w:bottom w:val="none" w:sz="0" w:space="0" w:color="auto"/>
        <w:right w:val="none" w:sz="0" w:space="0" w:color="auto"/>
      </w:divBdr>
      <w:divsChild>
        <w:div w:id="919408328">
          <w:marLeft w:val="1714"/>
          <w:marRight w:val="0"/>
          <w:marTop w:val="0"/>
          <w:marBottom w:val="0"/>
          <w:divBdr>
            <w:top w:val="none" w:sz="0" w:space="0" w:color="auto"/>
            <w:left w:val="none" w:sz="0" w:space="0" w:color="auto"/>
            <w:bottom w:val="none" w:sz="0" w:space="0" w:color="auto"/>
            <w:right w:val="none" w:sz="0" w:space="0" w:color="auto"/>
          </w:divBdr>
        </w:div>
      </w:divsChild>
    </w:div>
    <w:div w:id="697856771">
      <w:bodyDiv w:val="1"/>
      <w:marLeft w:val="0"/>
      <w:marRight w:val="0"/>
      <w:marTop w:val="0"/>
      <w:marBottom w:val="0"/>
      <w:divBdr>
        <w:top w:val="none" w:sz="0" w:space="0" w:color="auto"/>
        <w:left w:val="none" w:sz="0" w:space="0" w:color="auto"/>
        <w:bottom w:val="none" w:sz="0" w:space="0" w:color="auto"/>
        <w:right w:val="none" w:sz="0" w:space="0" w:color="auto"/>
      </w:divBdr>
    </w:div>
    <w:div w:id="737746570">
      <w:bodyDiv w:val="1"/>
      <w:marLeft w:val="0"/>
      <w:marRight w:val="0"/>
      <w:marTop w:val="0"/>
      <w:marBottom w:val="0"/>
      <w:divBdr>
        <w:top w:val="none" w:sz="0" w:space="0" w:color="auto"/>
        <w:left w:val="none" w:sz="0" w:space="0" w:color="auto"/>
        <w:bottom w:val="none" w:sz="0" w:space="0" w:color="auto"/>
        <w:right w:val="none" w:sz="0" w:space="0" w:color="auto"/>
      </w:divBdr>
    </w:div>
    <w:div w:id="778599549">
      <w:bodyDiv w:val="1"/>
      <w:marLeft w:val="0"/>
      <w:marRight w:val="0"/>
      <w:marTop w:val="0"/>
      <w:marBottom w:val="0"/>
      <w:divBdr>
        <w:top w:val="none" w:sz="0" w:space="0" w:color="auto"/>
        <w:left w:val="none" w:sz="0" w:space="0" w:color="auto"/>
        <w:bottom w:val="none" w:sz="0" w:space="0" w:color="auto"/>
        <w:right w:val="none" w:sz="0" w:space="0" w:color="auto"/>
      </w:divBdr>
    </w:div>
    <w:div w:id="791903092">
      <w:bodyDiv w:val="1"/>
      <w:marLeft w:val="0"/>
      <w:marRight w:val="0"/>
      <w:marTop w:val="0"/>
      <w:marBottom w:val="0"/>
      <w:divBdr>
        <w:top w:val="none" w:sz="0" w:space="0" w:color="auto"/>
        <w:left w:val="none" w:sz="0" w:space="0" w:color="auto"/>
        <w:bottom w:val="none" w:sz="0" w:space="0" w:color="auto"/>
        <w:right w:val="none" w:sz="0" w:space="0" w:color="auto"/>
      </w:divBdr>
      <w:divsChild>
        <w:div w:id="1676690551">
          <w:marLeft w:val="720"/>
          <w:marRight w:val="0"/>
          <w:marTop w:val="0"/>
          <w:marBottom w:val="0"/>
          <w:divBdr>
            <w:top w:val="none" w:sz="0" w:space="0" w:color="auto"/>
            <w:left w:val="none" w:sz="0" w:space="0" w:color="auto"/>
            <w:bottom w:val="none" w:sz="0" w:space="0" w:color="auto"/>
            <w:right w:val="none" w:sz="0" w:space="0" w:color="auto"/>
          </w:divBdr>
        </w:div>
        <w:div w:id="1716351405">
          <w:marLeft w:val="720"/>
          <w:marRight w:val="0"/>
          <w:marTop w:val="0"/>
          <w:marBottom w:val="0"/>
          <w:divBdr>
            <w:top w:val="none" w:sz="0" w:space="0" w:color="auto"/>
            <w:left w:val="none" w:sz="0" w:space="0" w:color="auto"/>
            <w:bottom w:val="none" w:sz="0" w:space="0" w:color="auto"/>
            <w:right w:val="none" w:sz="0" w:space="0" w:color="auto"/>
          </w:divBdr>
        </w:div>
      </w:divsChild>
    </w:div>
    <w:div w:id="845940632">
      <w:bodyDiv w:val="1"/>
      <w:marLeft w:val="0"/>
      <w:marRight w:val="0"/>
      <w:marTop w:val="0"/>
      <w:marBottom w:val="0"/>
      <w:divBdr>
        <w:top w:val="none" w:sz="0" w:space="0" w:color="auto"/>
        <w:left w:val="none" w:sz="0" w:space="0" w:color="auto"/>
        <w:bottom w:val="none" w:sz="0" w:space="0" w:color="auto"/>
        <w:right w:val="none" w:sz="0" w:space="0" w:color="auto"/>
      </w:divBdr>
    </w:div>
    <w:div w:id="909539813">
      <w:bodyDiv w:val="1"/>
      <w:marLeft w:val="0"/>
      <w:marRight w:val="0"/>
      <w:marTop w:val="0"/>
      <w:marBottom w:val="0"/>
      <w:divBdr>
        <w:top w:val="none" w:sz="0" w:space="0" w:color="auto"/>
        <w:left w:val="none" w:sz="0" w:space="0" w:color="auto"/>
        <w:bottom w:val="none" w:sz="0" w:space="0" w:color="auto"/>
        <w:right w:val="none" w:sz="0" w:space="0" w:color="auto"/>
      </w:divBdr>
    </w:div>
    <w:div w:id="920677300">
      <w:bodyDiv w:val="1"/>
      <w:marLeft w:val="0"/>
      <w:marRight w:val="0"/>
      <w:marTop w:val="0"/>
      <w:marBottom w:val="0"/>
      <w:divBdr>
        <w:top w:val="none" w:sz="0" w:space="0" w:color="auto"/>
        <w:left w:val="none" w:sz="0" w:space="0" w:color="auto"/>
        <w:bottom w:val="none" w:sz="0" w:space="0" w:color="auto"/>
        <w:right w:val="none" w:sz="0" w:space="0" w:color="auto"/>
      </w:divBdr>
    </w:div>
    <w:div w:id="957681097">
      <w:bodyDiv w:val="1"/>
      <w:marLeft w:val="0"/>
      <w:marRight w:val="0"/>
      <w:marTop w:val="0"/>
      <w:marBottom w:val="0"/>
      <w:divBdr>
        <w:top w:val="none" w:sz="0" w:space="0" w:color="auto"/>
        <w:left w:val="none" w:sz="0" w:space="0" w:color="auto"/>
        <w:bottom w:val="none" w:sz="0" w:space="0" w:color="auto"/>
        <w:right w:val="none" w:sz="0" w:space="0" w:color="auto"/>
      </w:divBdr>
      <w:divsChild>
        <w:div w:id="646209157">
          <w:marLeft w:val="446"/>
          <w:marRight w:val="0"/>
          <w:marTop w:val="0"/>
          <w:marBottom w:val="80"/>
          <w:divBdr>
            <w:top w:val="none" w:sz="0" w:space="0" w:color="auto"/>
            <w:left w:val="none" w:sz="0" w:space="0" w:color="auto"/>
            <w:bottom w:val="none" w:sz="0" w:space="0" w:color="auto"/>
            <w:right w:val="none" w:sz="0" w:space="0" w:color="auto"/>
          </w:divBdr>
        </w:div>
      </w:divsChild>
    </w:div>
    <w:div w:id="993722771">
      <w:bodyDiv w:val="1"/>
      <w:marLeft w:val="0"/>
      <w:marRight w:val="0"/>
      <w:marTop w:val="0"/>
      <w:marBottom w:val="0"/>
      <w:divBdr>
        <w:top w:val="none" w:sz="0" w:space="0" w:color="auto"/>
        <w:left w:val="none" w:sz="0" w:space="0" w:color="auto"/>
        <w:bottom w:val="none" w:sz="0" w:space="0" w:color="auto"/>
        <w:right w:val="none" w:sz="0" w:space="0" w:color="auto"/>
      </w:divBdr>
    </w:div>
    <w:div w:id="1001347073">
      <w:bodyDiv w:val="1"/>
      <w:marLeft w:val="0"/>
      <w:marRight w:val="0"/>
      <w:marTop w:val="0"/>
      <w:marBottom w:val="0"/>
      <w:divBdr>
        <w:top w:val="none" w:sz="0" w:space="0" w:color="auto"/>
        <w:left w:val="none" w:sz="0" w:space="0" w:color="auto"/>
        <w:bottom w:val="none" w:sz="0" w:space="0" w:color="auto"/>
        <w:right w:val="none" w:sz="0" w:space="0" w:color="auto"/>
      </w:divBdr>
      <w:divsChild>
        <w:div w:id="723021880">
          <w:marLeft w:val="720"/>
          <w:marRight w:val="0"/>
          <w:marTop w:val="0"/>
          <w:marBottom w:val="0"/>
          <w:divBdr>
            <w:top w:val="none" w:sz="0" w:space="0" w:color="auto"/>
            <w:left w:val="none" w:sz="0" w:space="0" w:color="auto"/>
            <w:bottom w:val="none" w:sz="0" w:space="0" w:color="auto"/>
            <w:right w:val="none" w:sz="0" w:space="0" w:color="auto"/>
          </w:divBdr>
        </w:div>
      </w:divsChild>
    </w:div>
    <w:div w:id="1137377661">
      <w:bodyDiv w:val="1"/>
      <w:marLeft w:val="0"/>
      <w:marRight w:val="0"/>
      <w:marTop w:val="0"/>
      <w:marBottom w:val="0"/>
      <w:divBdr>
        <w:top w:val="none" w:sz="0" w:space="0" w:color="auto"/>
        <w:left w:val="none" w:sz="0" w:space="0" w:color="auto"/>
        <w:bottom w:val="none" w:sz="0" w:space="0" w:color="auto"/>
        <w:right w:val="none" w:sz="0" w:space="0" w:color="auto"/>
      </w:divBdr>
    </w:div>
    <w:div w:id="1203134910">
      <w:bodyDiv w:val="1"/>
      <w:marLeft w:val="0"/>
      <w:marRight w:val="0"/>
      <w:marTop w:val="0"/>
      <w:marBottom w:val="0"/>
      <w:divBdr>
        <w:top w:val="none" w:sz="0" w:space="0" w:color="auto"/>
        <w:left w:val="none" w:sz="0" w:space="0" w:color="auto"/>
        <w:bottom w:val="none" w:sz="0" w:space="0" w:color="auto"/>
        <w:right w:val="none" w:sz="0" w:space="0" w:color="auto"/>
      </w:divBdr>
    </w:div>
    <w:div w:id="1270117036">
      <w:bodyDiv w:val="1"/>
      <w:marLeft w:val="0"/>
      <w:marRight w:val="0"/>
      <w:marTop w:val="0"/>
      <w:marBottom w:val="0"/>
      <w:divBdr>
        <w:top w:val="none" w:sz="0" w:space="0" w:color="auto"/>
        <w:left w:val="none" w:sz="0" w:space="0" w:color="auto"/>
        <w:bottom w:val="none" w:sz="0" w:space="0" w:color="auto"/>
        <w:right w:val="none" w:sz="0" w:space="0" w:color="auto"/>
      </w:divBdr>
      <w:divsChild>
        <w:div w:id="16515971">
          <w:marLeft w:val="0"/>
          <w:marRight w:val="150"/>
          <w:marTop w:val="0"/>
          <w:marBottom w:val="0"/>
          <w:divBdr>
            <w:top w:val="none" w:sz="0" w:space="0" w:color="auto"/>
            <w:left w:val="none" w:sz="0" w:space="0" w:color="auto"/>
            <w:bottom w:val="none" w:sz="0" w:space="0" w:color="auto"/>
            <w:right w:val="none" w:sz="0" w:space="0" w:color="auto"/>
          </w:divBdr>
        </w:div>
        <w:div w:id="33777102">
          <w:marLeft w:val="0"/>
          <w:marRight w:val="0"/>
          <w:marTop w:val="0"/>
          <w:marBottom w:val="0"/>
          <w:divBdr>
            <w:top w:val="none" w:sz="0" w:space="0" w:color="auto"/>
            <w:left w:val="none" w:sz="0" w:space="0" w:color="auto"/>
            <w:bottom w:val="none" w:sz="0" w:space="0" w:color="auto"/>
            <w:right w:val="none" w:sz="0" w:space="0" w:color="auto"/>
          </w:divBdr>
        </w:div>
        <w:div w:id="474109414">
          <w:marLeft w:val="0"/>
          <w:marRight w:val="0"/>
          <w:marTop w:val="0"/>
          <w:marBottom w:val="0"/>
          <w:divBdr>
            <w:top w:val="none" w:sz="0" w:space="0" w:color="auto"/>
            <w:left w:val="none" w:sz="0" w:space="0" w:color="auto"/>
            <w:bottom w:val="none" w:sz="0" w:space="0" w:color="auto"/>
            <w:right w:val="none" w:sz="0" w:space="0" w:color="auto"/>
          </w:divBdr>
        </w:div>
        <w:div w:id="939289211">
          <w:marLeft w:val="0"/>
          <w:marRight w:val="0"/>
          <w:marTop w:val="0"/>
          <w:marBottom w:val="0"/>
          <w:divBdr>
            <w:top w:val="none" w:sz="0" w:space="0" w:color="auto"/>
            <w:left w:val="none" w:sz="0" w:space="0" w:color="auto"/>
            <w:bottom w:val="none" w:sz="0" w:space="0" w:color="auto"/>
            <w:right w:val="none" w:sz="0" w:space="0" w:color="auto"/>
          </w:divBdr>
        </w:div>
        <w:div w:id="1818567556">
          <w:marLeft w:val="0"/>
          <w:marRight w:val="0"/>
          <w:marTop w:val="0"/>
          <w:marBottom w:val="0"/>
          <w:divBdr>
            <w:top w:val="none" w:sz="0" w:space="0" w:color="auto"/>
            <w:left w:val="none" w:sz="0" w:space="0" w:color="auto"/>
            <w:bottom w:val="none" w:sz="0" w:space="0" w:color="auto"/>
            <w:right w:val="none" w:sz="0" w:space="0" w:color="auto"/>
          </w:divBdr>
        </w:div>
      </w:divsChild>
    </w:div>
    <w:div w:id="1287811328">
      <w:bodyDiv w:val="1"/>
      <w:marLeft w:val="0"/>
      <w:marRight w:val="0"/>
      <w:marTop w:val="0"/>
      <w:marBottom w:val="0"/>
      <w:divBdr>
        <w:top w:val="none" w:sz="0" w:space="0" w:color="auto"/>
        <w:left w:val="none" w:sz="0" w:space="0" w:color="auto"/>
        <w:bottom w:val="none" w:sz="0" w:space="0" w:color="auto"/>
        <w:right w:val="none" w:sz="0" w:space="0" w:color="auto"/>
      </w:divBdr>
    </w:div>
    <w:div w:id="1306665293">
      <w:bodyDiv w:val="1"/>
      <w:marLeft w:val="0"/>
      <w:marRight w:val="0"/>
      <w:marTop w:val="0"/>
      <w:marBottom w:val="0"/>
      <w:divBdr>
        <w:top w:val="none" w:sz="0" w:space="0" w:color="auto"/>
        <w:left w:val="none" w:sz="0" w:space="0" w:color="auto"/>
        <w:bottom w:val="none" w:sz="0" w:space="0" w:color="auto"/>
        <w:right w:val="none" w:sz="0" w:space="0" w:color="auto"/>
      </w:divBdr>
      <w:divsChild>
        <w:div w:id="1956592449">
          <w:marLeft w:val="446"/>
          <w:marRight w:val="0"/>
          <w:marTop w:val="0"/>
          <w:marBottom w:val="80"/>
          <w:divBdr>
            <w:top w:val="none" w:sz="0" w:space="0" w:color="auto"/>
            <w:left w:val="none" w:sz="0" w:space="0" w:color="auto"/>
            <w:bottom w:val="none" w:sz="0" w:space="0" w:color="auto"/>
            <w:right w:val="none" w:sz="0" w:space="0" w:color="auto"/>
          </w:divBdr>
        </w:div>
      </w:divsChild>
    </w:div>
    <w:div w:id="1440876422">
      <w:bodyDiv w:val="1"/>
      <w:marLeft w:val="0"/>
      <w:marRight w:val="0"/>
      <w:marTop w:val="0"/>
      <w:marBottom w:val="0"/>
      <w:divBdr>
        <w:top w:val="none" w:sz="0" w:space="0" w:color="auto"/>
        <w:left w:val="none" w:sz="0" w:space="0" w:color="auto"/>
        <w:bottom w:val="none" w:sz="0" w:space="0" w:color="auto"/>
        <w:right w:val="none" w:sz="0" w:space="0" w:color="auto"/>
      </w:divBdr>
    </w:div>
    <w:div w:id="1540361847">
      <w:bodyDiv w:val="1"/>
      <w:marLeft w:val="0"/>
      <w:marRight w:val="0"/>
      <w:marTop w:val="0"/>
      <w:marBottom w:val="0"/>
      <w:divBdr>
        <w:top w:val="none" w:sz="0" w:space="0" w:color="auto"/>
        <w:left w:val="none" w:sz="0" w:space="0" w:color="auto"/>
        <w:bottom w:val="none" w:sz="0" w:space="0" w:color="auto"/>
        <w:right w:val="none" w:sz="0" w:space="0" w:color="auto"/>
      </w:divBdr>
    </w:div>
    <w:div w:id="1629167477">
      <w:bodyDiv w:val="1"/>
      <w:marLeft w:val="0"/>
      <w:marRight w:val="0"/>
      <w:marTop w:val="0"/>
      <w:marBottom w:val="0"/>
      <w:divBdr>
        <w:top w:val="none" w:sz="0" w:space="0" w:color="auto"/>
        <w:left w:val="none" w:sz="0" w:space="0" w:color="auto"/>
        <w:bottom w:val="none" w:sz="0" w:space="0" w:color="auto"/>
        <w:right w:val="none" w:sz="0" w:space="0" w:color="auto"/>
      </w:divBdr>
    </w:div>
    <w:div w:id="1647930818">
      <w:bodyDiv w:val="1"/>
      <w:marLeft w:val="0"/>
      <w:marRight w:val="0"/>
      <w:marTop w:val="0"/>
      <w:marBottom w:val="0"/>
      <w:divBdr>
        <w:top w:val="none" w:sz="0" w:space="0" w:color="auto"/>
        <w:left w:val="none" w:sz="0" w:space="0" w:color="auto"/>
        <w:bottom w:val="none" w:sz="0" w:space="0" w:color="auto"/>
        <w:right w:val="none" w:sz="0" w:space="0" w:color="auto"/>
      </w:divBdr>
      <w:divsChild>
        <w:div w:id="1204170931">
          <w:marLeft w:val="720"/>
          <w:marRight w:val="0"/>
          <w:marTop w:val="0"/>
          <w:marBottom w:val="0"/>
          <w:divBdr>
            <w:top w:val="none" w:sz="0" w:space="0" w:color="auto"/>
            <w:left w:val="none" w:sz="0" w:space="0" w:color="auto"/>
            <w:bottom w:val="none" w:sz="0" w:space="0" w:color="auto"/>
            <w:right w:val="none" w:sz="0" w:space="0" w:color="auto"/>
          </w:divBdr>
        </w:div>
        <w:div w:id="2111926690">
          <w:marLeft w:val="720"/>
          <w:marRight w:val="0"/>
          <w:marTop w:val="0"/>
          <w:marBottom w:val="0"/>
          <w:divBdr>
            <w:top w:val="none" w:sz="0" w:space="0" w:color="auto"/>
            <w:left w:val="none" w:sz="0" w:space="0" w:color="auto"/>
            <w:bottom w:val="none" w:sz="0" w:space="0" w:color="auto"/>
            <w:right w:val="none" w:sz="0" w:space="0" w:color="auto"/>
          </w:divBdr>
        </w:div>
      </w:divsChild>
    </w:div>
    <w:div w:id="1672370818">
      <w:bodyDiv w:val="1"/>
      <w:marLeft w:val="0"/>
      <w:marRight w:val="0"/>
      <w:marTop w:val="0"/>
      <w:marBottom w:val="0"/>
      <w:divBdr>
        <w:top w:val="none" w:sz="0" w:space="0" w:color="auto"/>
        <w:left w:val="none" w:sz="0" w:space="0" w:color="auto"/>
        <w:bottom w:val="none" w:sz="0" w:space="0" w:color="auto"/>
        <w:right w:val="none" w:sz="0" w:space="0" w:color="auto"/>
      </w:divBdr>
      <w:divsChild>
        <w:div w:id="1831288612">
          <w:marLeft w:val="720"/>
          <w:marRight w:val="0"/>
          <w:marTop w:val="320"/>
          <w:marBottom w:val="0"/>
          <w:divBdr>
            <w:top w:val="none" w:sz="0" w:space="0" w:color="auto"/>
            <w:left w:val="none" w:sz="0" w:space="0" w:color="auto"/>
            <w:bottom w:val="none" w:sz="0" w:space="0" w:color="auto"/>
            <w:right w:val="none" w:sz="0" w:space="0" w:color="auto"/>
          </w:divBdr>
        </w:div>
      </w:divsChild>
    </w:div>
    <w:div w:id="1700737340">
      <w:bodyDiv w:val="1"/>
      <w:marLeft w:val="0"/>
      <w:marRight w:val="0"/>
      <w:marTop w:val="0"/>
      <w:marBottom w:val="0"/>
      <w:divBdr>
        <w:top w:val="none" w:sz="0" w:space="0" w:color="auto"/>
        <w:left w:val="none" w:sz="0" w:space="0" w:color="auto"/>
        <w:bottom w:val="none" w:sz="0" w:space="0" w:color="auto"/>
        <w:right w:val="none" w:sz="0" w:space="0" w:color="auto"/>
      </w:divBdr>
    </w:div>
    <w:div w:id="1753702295">
      <w:bodyDiv w:val="1"/>
      <w:marLeft w:val="0"/>
      <w:marRight w:val="0"/>
      <w:marTop w:val="0"/>
      <w:marBottom w:val="0"/>
      <w:divBdr>
        <w:top w:val="none" w:sz="0" w:space="0" w:color="auto"/>
        <w:left w:val="none" w:sz="0" w:space="0" w:color="auto"/>
        <w:bottom w:val="none" w:sz="0" w:space="0" w:color="auto"/>
        <w:right w:val="none" w:sz="0" w:space="0" w:color="auto"/>
      </w:divBdr>
    </w:div>
    <w:div w:id="1763070321">
      <w:bodyDiv w:val="1"/>
      <w:marLeft w:val="0"/>
      <w:marRight w:val="0"/>
      <w:marTop w:val="0"/>
      <w:marBottom w:val="0"/>
      <w:divBdr>
        <w:top w:val="none" w:sz="0" w:space="0" w:color="auto"/>
        <w:left w:val="none" w:sz="0" w:space="0" w:color="auto"/>
        <w:bottom w:val="none" w:sz="0" w:space="0" w:color="auto"/>
        <w:right w:val="none" w:sz="0" w:space="0" w:color="auto"/>
      </w:divBdr>
      <w:divsChild>
        <w:div w:id="1221281876">
          <w:marLeft w:val="-225"/>
          <w:marRight w:val="-225"/>
          <w:marTop w:val="0"/>
          <w:marBottom w:val="0"/>
          <w:divBdr>
            <w:top w:val="none" w:sz="0" w:space="0" w:color="auto"/>
            <w:left w:val="none" w:sz="0" w:space="0" w:color="auto"/>
            <w:bottom w:val="none" w:sz="0" w:space="0" w:color="auto"/>
            <w:right w:val="none" w:sz="0" w:space="0" w:color="auto"/>
          </w:divBdr>
          <w:divsChild>
            <w:div w:id="12364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6569">
      <w:bodyDiv w:val="1"/>
      <w:marLeft w:val="0"/>
      <w:marRight w:val="0"/>
      <w:marTop w:val="0"/>
      <w:marBottom w:val="0"/>
      <w:divBdr>
        <w:top w:val="none" w:sz="0" w:space="0" w:color="auto"/>
        <w:left w:val="none" w:sz="0" w:space="0" w:color="auto"/>
        <w:bottom w:val="none" w:sz="0" w:space="0" w:color="auto"/>
        <w:right w:val="none" w:sz="0" w:space="0" w:color="auto"/>
      </w:divBdr>
    </w:div>
    <w:div w:id="1860195754">
      <w:bodyDiv w:val="1"/>
      <w:marLeft w:val="0"/>
      <w:marRight w:val="0"/>
      <w:marTop w:val="0"/>
      <w:marBottom w:val="0"/>
      <w:divBdr>
        <w:top w:val="none" w:sz="0" w:space="0" w:color="auto"/>
        <w:left w:val="none" w:sz="0" w:space="0" w:color="auto"/>
        <w:bottom w:val="none" w:sz="0" w:space="0" w:color="auto"/>
        <w:right w:val="none" w:sz="0" w:space="0" w:color="auto"/>
      </w:divBdr>
    </w:div>
    <w:div w:id="1881548819">
      <w:bodyDiv w:val="1"/>
      <w:marLeft w:val="0"/>
      <w:marRight w:val="0"/>
      <w:marTop w:val="0"/>
      <w:marBottom w:val="0"/>
      <w:divBdr>
        <w:top w:val="none" w:sz="0" w:space="0" w:color="auto"/>
        <w:left w:val="none" w:sz="0" w:space="0" w:color="auto"/>
        <w:bottom w:val="none" w:sz="0" w:space="0" w:color="auto"/>
        <w:right w:val="none" w:sz="0" w:space="0" w:color="auto"/>
      </w:divBdr>
      <w:divsChild>
        <w:div w:id="358429536">
          <w:marLeft w:val="2606"/>
          <w:marRight w:val="0"/>
          <w:marTop w:val="0"/>
          <w:marBottom w:val="0"/>
          <w:divBdr>
            <w:top w:val="none" w:sz="0" w:space="0" w:color="auto"/>
            <w:left w:val="none" w:sz="0" w:space="0" w:color="auto"/>
            <w:bottom w:val="none" w:sz="0" w:space="0" w:color="auto"/>
            <w:right w:val="none" w:sz="0" w:space="0" w:color="auto"/>
          </w:divBdr>
        </w:div>
        <w:div w:id="547961022">
          <w:marLeft w:val="2606"/>
          <w:marRight w:val="0"/>
          <w:marTop w:val="0"/>
          <w:marBottom w:val="80"/>
          <w:divBdr>
            <w:top w:val="none" w:sz="0" w:space="0" w:color="auto"/>
            <w:left w:val="none" w:sz="0" w:space="0" w:color="auto"/>
            <w:bottom w:val="none" w:sz="0" w:space="0" w:color="auto"/>
            <w:right w:val="none" w:sz="0" w:space="0" w:color="auto"/>
          </w:divBdr>
        </w:div>
        <w:div w:id="961813165">
          <w:marLeft w:val="446"/>
          <w:marRight w:val="0"/>
          <w:marTop w:val="0"/>
          <w:marBottom w:val="80"/>
          <w:divBdr>
            <w:top w:val="none" w:sz="0" w:space="0" w:color="auto"/>
            <w:left w:val="none" w:sz="0" w:space="0" w:color="auto"/>
            <w:bottom w:val="none" w:sz="0" w:space="0" w:color="auto"/>
            <w:right w:val="none" w:sz="0" w:space="0" w:color="auto"/>
          </w:divBdr>
        </w:div>
        <w:div w:id="971206301">
          <w:marLeft w:val="2606"/>
          <w:marRight w:val="0"/>
          <w:marTop w:val="0"/>
          <w:marBottom w:val="80"/>
          <w:divBdr>
            <w:top w:val="none" w:sz="0" w:space="0" w:color="auto"/>
            <w:left w:val="none" w:sz="0" w:space="0" w:color="auto"/>
            <w:bottom w:val="none" w:sz="0" w:space="0" w:color="auto"/>
            <w:right w:val="none" w:sz="0" w:space="0" w:color="auto"/>
          </w:divBdr>
        </w:div>
        <w:div w:id="1012143406">
          <w:marLeft w:val="446"/>
          <w:marRight w:val="0"/>
          <w:marTop w:val="0"/>
          <w:marBottom w:val="80"/>
          <w:divBdr>
            <w:top w:val="none" w:sz="0" w:space="0" w:color="auto"/>
            <w:left w:val="none" w:sz="0" w:space="0" w:color="auto"/>
            <w:bottom w:val="none" w:sz="0" w:space="0" w:color="auto"/>
            <w:right w:val="none" w:sz="0" w:space="0" w:color="auto"/>
          </w:divBdr>
        </w:div>
        <w:div w:id="1112089010">
          <w:marLeft w:val="446"/>
          <w:marRight w:val="0"/>
          <w:marTop w:val="0"/>
          <w:marBottom w:val="80"/>
          <w:divBdr>
            <w:top w:val="none" w:sz="0" w:space="0" w:color="auto"/>
            <w:left w:val="none" w:sz="0" w:space="0" w:color="auto"/>
            <w:bottom w:val="none" w:sz="0" w:space="0" w:color="auto"/>
            <w:right w:val="none" w:sz="0" w:space="0" w:color="auto"/>
          </w:divBdr>
        </w:div>
        <w:div w:id="1142578651">
          <w:marLeft w:val="446"/>
          <w:marRight w:val="0"/>
          <w:marTop w:val="0"/>
          <w:marBottom w:val="80"/>
          <w:divBdr>
            <w:top w:val="none" w:sz="0" w:space="0" w:color="auto"/>
            <w:left w:val="none" w:sz="0" w:space="0" w:color="auto"/>
            <w:bottom w:val="none" w:sz="0" w:space="0" w:color="auto"/>
            <w:right w:val="none" w:sz="0" w:space="0" w:color="auto"/>
          </w:divBdr>
        </w:div>
        <w:div w:id="1446659578">
          <w:marLeft w:val="446"/>
          <w:marRight w:val="0"/>
          <w:marTop w:val="0"/>
          <w:marBottom w:val="80"/>
          <w:divBdr>
            <w:top w:val="none" w:sz="0" w:space="0" w:color="auto"/>
            <w:left w:val="none" w:sz="0" w:space="0" w:color="auto"/>
            <w:bottom w:val="none" w:sz="0" w:space="0" w:color="auto"/>
            <w:right w:val="none" w:sz="0" w:space="0" w:color="auto"/>
          </w:divBdr>
        </w:div>
        <w:div w:id="1928222015">
          <w:marLeft w:val="446"/>
          <w:marRight w:val="0"/>
          <w:marTop w:val="0"/>
          <w:marBottom w:val="0"/>
          <w:divBdr>
            <w:top w:val="none" w:sz="0" w:space="0" w:color="auto"/>
            <w:left w:val="none" w:sz="0" w:space="0" w:color="auto"/>
            <w:bottom w:val="none" w:sz="0" w:space="0" w:color="auto"/>
            <w:right w:val="none" w:sz="0" w:space="0" w:color="auto"/>
          </w:divBdr>
        </w:div>
      </w:divsChild>
    </w:div>
    <w:div w:id="1951205869">
      <w:bodyDiv w:val="1"/>
      <w:marLeft w:val="0"/>
      <w:marRight w:val="0"/>
      <w:marTop w:val="0"/>
      <w:marBottom w:val="0"/>
      <w:divBdr>
        <w:top w:val="none" w:sz="0" w:space="0" w:color="auto"/>
        <w:left w:val="none" w:sz="0" w:space="0" w:color="auto"/>
        <w:bottom w:val="none" w:sz="0" w:space="0" w:color="auto"/>
        <w:right w:val="none" w:sz="0" w:space="0" w:color="auto"/>
      </w:divBdr>
    </w:div>
    <w:div w:id="1972469444">
      <w:bodyDiv w:val="1"/>
      <w:marLeft w:val="0"/>
      <w:marRight w:val="0"/>
      <w:marTop w:val="0"/>
      <w:marBottom w:val="0"/>
      <w:divBdr>
        <w:top w:val="none" w:sz="0" w:space="0" w:color="auto"/>
        <w:left w:val="none" w:sz="0" w:space="0" w:color="auto"/>
        <w:bottom w:val="none" w:sz="0" w:space="0" w:color="auto"/>
        <w:right w:val="none" w:sz="0" w:space="0" w:color="auto"/>
      </w:divBdr>
    </w:div>
    <w:div w:id="2134132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washingtonpost.com/world/the_americas/chile-is-preparing-to-rewrite-its-constitution-why-are-people-still-protesting/2020/02/01/eb7ee6b2-43cc-11ea-99c7-1dfd4241a2fe_story.html" TargetMode="External"/><Relationship Id="rId13" Type="http://schemas.openxmlformats.org/officeDocument/2006/relationships/hyperlink" Target="https://www.fonasa.cl/sites/fonasa/adjuntos/Informe_caracterizacion_poblacion_asegurada" TargetMode="External"/><Relationship Id="rId18" Type="http://schemas.openxmlformats.org/officeDocument/2006/relationships/image" Target="media/image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bit.ly/35VvAI8" TargetMode="External"/><Relationship Id="rId12" Type="http://schemas.openxmlformats.org/officeDocument/2006/relationships/hyperlink" Target="https://visionofhumanity.org/wp-content/uploads/2020/10/GPI_2020_web.pdf" TargetMode="External"/><Relationship Id="rId17" Type="http://schemas.microsoft.com/office/2018/08/relationships/commentsExtensible" Target="commentsExtensible.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3.tiff"/><Relationship Id="rId1" Type="http://schemas.openxmlformats.org/officeDocument/2006/relationships/customXml" Target="../customXml/item1.xml"/><Relationship Id="rId6" Type="http://schemas.openxmlformats.org/officeDocument/2006/relationships/hyperlink" Target="mailto:alvacasti@gmail.com" TargetMode="External"/><Relationship Id="rId11" Type="http://schemas.openxmlformats.org/officeDocument/2006/relationships/hyperlink" Target="https://www.theguardian.com/global-development/2020/jul/17/protests-predicted-to-surge-globally-as-covid-19-drives-unrest" TargetMode="Externa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theme" Target="theme/theme1.xml"/><Relationship Id="rId10" Type="http://schemas.openxmlformats.org/officeDocument/2006/relationships/hyperlink" Target="https://emergency.cdc.gov/agent/riotcontrol/factsheet.asp" TargetMode="External"/><Relationship Id="rId19"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hyperlink" Target="https://www.emol.com/noticias/Nacional/2019/10/23/965179/Cronologia-Crisis-Social-Evasion-Protestas.html" TargetMode="External"/><Relationship Id="rId14" Type="http://schemas.openxmlformats.org/officeDocument/2006/relationships/comments" Target="comments.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5760C-F0E7-7444-85CB-93F6D260E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549</TotalTime>
  <Pages>23</Pages>
  <Words>9084</Words>
  <Characters>49963</Characters>
  <Application>Microsoft Office Word</Application>
  <DocSecurity>0</DocSecurity>
  <Lines>416</Lines>
  <Paragraphs>117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Wagner, Thomas D.</dc:creator>
  <cp:keywords/>
  <dc:description/>
  <cp:lastModifiedBy>Andrés González Santa Cruz</cp:lastModifiedBy>
  <cp:revision>6</cp:revision>
  <dcterms:created xsi:type="dcterms:W3CDTF">2021-01-20T02:45:00Z</dcterms:created>
  <dcterms:modified xsi:type="dcterms:W3CDTF">2021-01-20T12:22:00Z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http://csl.mendeley.com/styles/96912/apa-no-ampersand-bupna-4</vt:lpwstr>
  </property>
  <property fmtid="{D5CDD505-2E9C-101B-9397-08002B2CF9AE}" pid="7" name="Mendeley Recent Style Name 2_1">
    <vt:lpwstr>BUPNA - APA 7ª ed. (Spanish-caps-all-no &amp;)</vt:lpwstr>
  </property>
  <property fmtid="{D5CDD505-2E9C-101B-9397-08002B2CF9AE}" pid="8" name="Mendeley Recent Style Id 3_1">
    <vt:lpwstr>http://csl.mendeley.com/styles/96912/apa-no-ampersand-bupna</vt:lpwstr>
  </property>
  <property fmtid="{D5CDD505-2E9C-101B-9397-08002B2CF9AE}" pid="9" name="Mendeley Recent Style Name 3_1">
    <vt:lpwstr>BUPNA - APA 7ª ed. (Spanish-no &amp;)</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